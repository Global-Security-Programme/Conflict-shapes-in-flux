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F5802" w14:textId="49A86D07" w:rsidR="00D263CE" w:rsidRPr="0025555B" w:rsidRDefault="00EC7076" w:rsidP="00BE1628">
      <w:pPr>
        <w:spacing w:after="0" w:line="276" w:lineRule="auto"/>
        <w:jc w:val="center"/>
        <w:rPr>
          <w:b/>
          <w:bCs/>
          <w:sz w:val="28"/>
          <w:szCs w:val="28"/>
          <w:lang w:val="en-US"/>
        </w:rPr>
      </w:pPr>
      <w:r>
        <w:rPr>
          <w:b/>
          <w:bCs/>
          <w:sz w:val="28"/>
          <w:szCs w:val="28"/>
          <w:lang w:val="en-US"/>
        </w:rPr>
        <w:t xml:space="preserve">Extended </w:t>
      </w:r>
      <w:r w:rsidR="003C5F22">
        <w:rPr>
          <w:b/>
          <w:bCs/>
          <w:sz w:val="28"/>
          <w:szCs w:val="28"/>
          <w:lang w:val="en-US"/>
        </w:rPr>
        <w:t>Appendix</w:t>
      </w:r>
      <w:r w:rsidR="00D263CE" w:rsidRPr="0025555B">
        <w:rPr>
          <w:b/>
          <w:bCs/>
          <w:sz w:val="28"/>
          <w:szCs w:val="28"/>
          <w:lang w:val="en-US"/>
        </w:rPr>
        <w:t>:</w:t>
      </w:r>
    </w:p>
    <w:p w14:paraId="63DAC660" w14:textId="04B847A1" w:rsidR="007722EF" w:rsidRPr="0025555B" w:rsidRDefault="007722EF" w:rsidP="00BE1628">
      <w:pPr>
        <w:spacing w:after="0" w:line="276" w:lineRule="auto"/>
        <w:jc w:val="center"/>
        <w:rPr>
          <w:rFonts w:eastAsiaTheme="majorEastAsia" w:cstheme="majorBidi"/>
          <w:b/>
          <w:bCs/>
          <w:spacing w:val="-10"/>
          <w:kern w:val="28"/>
          <w:sz w:val="28"/>
          <w:szCs w:val="28"/>
          <w:lang w:val="en-US"/>
        </w:rPr>
      </w:pPr>
      <w:r w:rsidRPr="0025555B">
        <w:rPr>
          <w:b/>
          <w:bCs/>
          <w:sz w:val="28"/>
          <w:szCs w:val="28"/>
          <w:lang w:val="en-US"/>
        </w:rPr>
        <w:t xml:space="preserve"> </w:t>
      </w:r>
      <w:r w:rsidRPr="0025555B">
        <w:rPr>
          <w:rFonts w:eastAsiaTheme="majorEastAsia" w:cstheme="majorBidi"/>
          <w:b/>
          <w:bCs/>
          <w:spacing w:val="-10"/>
          <w:kern w:val="28"/>
          <w:sz w:val="28"/>
          <w:szCs w:val="28"/>
          <w:lang w:val="en-US"/>
        </w:rPr>
        <w:t xml:space="preserve">Conflict </w:t>
      </w:r>
      <w:r w:rsidR="00115104" w:rsidRPr="0025555B">
        <w:rPr>
          <w:rFonts w:eastAsiaTheme="majorEastAsia" w:cstheme="majorBidi"/>
          <w:b/>
          <w:bCs/>
          <w:spacing w:val="-10"/>
          <w:kern w:val="28"/>
          <w:sz w:val="28"/>
          <w:szCs w:val="28"/>
          <w:lang w:val="en-US"/>
        </w:rPr>
        <w:t>s</w:t>
      </w:r>
      <w:r w:rsidRPr="0025555B">
        <w:rPr>
          <w:rFonts w:eastAsiaTheme="majorEastAsia" w:cstheme="majorBidi"/>
          <w:b/>
          <w:bCs/>
          <w:spacing w:val="-10"/>
          <w:kern w:val="28"/>
          <w:sz w:val="28"/>
          <w:szCs w:val="28"/>
          <w:lang w:val="en-US"/>
        </w:rPr>
        <w:t xml:space="preserve">hapes in </w:t>
      </w:r>
      <w:r w:rsidR="00115104" w:rsidRPr="0025555B">
        <w:rPr>
          <w:rFonts w:eastAsiaTheme="majorEastAsia" w:cstheme="majorBidi"/>
          <w:b/>
          <w:bCs/>
          <w:spacing w:val="-10"/>
          <w:kern w:val="28"/>
          <w:sz w:val="28"/>
          <w:szCs w:val="28"/>
          <w:lang w:val="en-US"/>
        </w:rPr>
        <w:t>f</w:t>
      </w:r>
      <w:r w:rsidRPr="0025555B">
        <w:rPr>
          <w:rFonts w:eastAsiaTheme="majorEastAsia" w:cstheme="majorBidi"/>
          <w:b/>
          <w:bCs/>
          <w:spacing w:val="-10"/>
          <w:kern w:val="28"/>
          <w:sz w:val="28"/>
          <w:szCs w:val="28"/>
          <w:lang w:val="en-US"/>
        </w:rPr>
        <w:t xml:space="preserve">lux: Explaining </w:t>
      </w:r>
      <w:r w:rsidR="00115104" w:rsidRPr="0025555B">
        <w:rPr>
          <w:rFonts w:eastAsiaTheme="majorEastAsia" w:cstheme="majorBidi"/>
          <w:b/>
          <w:bCs/>
          <w:spacing w:val="-10"/>
          <w:kern w:val="28"/>
          <w:sz w:val="28"/>
          <w:szCs w:val="28"/>
          <w:lang w:val="en-US"/>
        </w:rPr>
        <w:t>s</w:t>
      </w:r>
      <w:r w:rsidRPr="0025555B">
        <w:rPr>
          <w:rFonts w:eastAsiaTheme="majorEastAsia" w:cstheme="majorBidi"/>
          <w:b/>
          <w:bCs/>
          <w:spacing w:val="-10"/>
          <w:kern w:val="28"/>
          <w:sz w:val="28"/>
          <w:szCs w:val="28"/>
          <w:lang w:val="en-US"/>
        </w:rPr>
        <w:t xml:space="preserve">patial </w:t>
      </w:r>
      <w:r w:rsidR="00115104" w:rsidRPr="0025555B">
        <w:rPr>
          <w:rFonts w:eastAsiaTheme="majorEastAsia" w:cstheme="majorBidi"/>
          <w:b/>
          <w:bCs/>
          <w:spacing w:val="-10"/>
          <w:kern w:val="28"/>
          <w:sz w:val="28"/>
          <w:szCs w:val="28"/>
          <w:lang w:val="en-US"/>
        </w:rPr>
        <w:t>s</w:t>
      </w:r>
      <w:r w:rsidR="00D20158" w:rsidRPr="0025555B">
        <w:rPr>
          <w:rFonts w:eastAsiaTheme="majorEastAsia" w:cstheme="majorBidi"/>
          <w:b/>
          <w:bCs/>
          <w:spacing w:val="-10"/>
          <w:kern w:val="28"/>
          <w:sz w:val="28"/>
          <w:szCs w:val="28"/>
          <w:lang w:val="en-US"/>
        </w:rPr>
        <w:t>hift</w:t>
      </w:r>
      <w:r w:rsidRPr="0025555B">
        <w:rPr>
          <w:rFonts w:eastAsiaTheme="majorEastAsia" w:cstheme="majorBidi"/>
          <w:b/>
          <w:bCs/>
          <w:spacing w:val="-10"/>
          <w:kern w:val="28"/>
          <w:sz w:val="28"/>
          <w:szCs w:val="28"/>
          <w:lang w:val="en-US"/>
        </w:rPr>
        <w:t xml:space="preserve"> in </w:t>
      </w:r>
      <w:r w:rsidR="00115104" w:rsidRPr="0025555B">
        <w:rPr>
          <w:rFonts w:eastAsiaTheme="majorEastAsia" w:cstheme="majorBidi"/>
          <w:b/>
          <w:bCs/>
          <w:spacing w:val="-10"/>
          <w:kern w:val="28"/>
          <w:sz w:val="28"/>
          <w:szCs w:val="28"/>
          <w:lang w:val="en-US"/>
        </w:rPr>
        <w:t>c</w:t>
      </w:r>
      <w:r w:rsidRPr="0025555B">
        <w:rPr>
          <w:rFonts w:eastAsiaTheme="majorEastAsia" w:cstheme="majorBidi"/>
          <w:b/>
          <w:bCs/>
          <w:spacing w:val="-10"/>
          <w:kern w:val="28"/>
          <w:sz w:val="28"/>
          <w:szCs w:val="28"/>
          <w:lang w:val="en-US"/>
        </w:rPr>
        <w:t>onflict</w:t>
      </w:r>
      <w:r w:rsidR="00D20158" w:rsidRPr="0025555B">
        <w:rPr>
          <w:rFonts w:eastAsiaTheme="majorEastAsia" w:cstheme="majorBidi"/>
          <w:b/>
          <w:bCs/>
          <w:spacing w:val="-10"/>
          <w:kern w:val="28"/>
          <w:sz w:val="28"/>
          <w:szCs w:val="28"/>
          <w:lang w:val="en-US"/>
        </w:rPr>
        <w:t xml:space="preserve">-related </w:t>
      </w:r>
      <w:r w:rsidR="00115104" w:rsidRPr="0025555B">
        <w:rPr>
          <w:rFonts w:eastAsiaTheme="majorEastAsia" w:cstheme="majorBidi"/>
          <w:b/>
          <w:bCs/>
          <w:spacing w:val="-10"/>
          <w:kern w:val="28"/>
          <w:sz w:val="28"/>
          <w:szCs w:val="28"/>
          <w:lang w:val="en-US"/>
        </w:rPr>
        <w:t>v</w:t>
      </w:r>
      <w:r w:rsidR="00D20158" w:rsidRPr="0025555B">
        <w:rPr>
          <w:rFonts w:eastAsiaTheme="majorEastAsia" w:cstheme="majorBidi"/>
          <w:b/>
          <w:bCs/>
          <w:spacing w:val="-10"/>
          <w:kern w:val="28"/>
          <w:sz w:val="28"/>
          <w:szCs w:val="28"/>
          <w:lang w:val="en-US"/>
        </w:rPr>
        <w:t>iolence</w:t>
      </w:r>
    </w:p>
    <w:p w14:paraId="6C90A50E" w14:textId="77777777" w:rsidR="00E823B6" w:rsidRPr="0025555B" w:rsidRDefault="00E823B6" w:rsidP="00BE1628">
      <w:pPr>
        <w:spacing w:after="0" w:line="276" w:lineRule="auto"/>
        <w:jc w:val="center"/>
        <w:rPr>
          <w:sz w:val="28"/>
          <w:szCs w:val="28"/>
          <w:lang w:val="en-US"/>
        </w:rPr>
      </w:pPr>
    </w:p>
    <w:p w14:paraId="5DC9C524" w14:textId="7DC77896" w:rsidR="00632FD1" w:rsidRPr="0025555B" w:rsidRDefault="00904159" w:rsidP="00BE1628">
      <w:pPr>
        <w:pStyle w:val="Heading1"/>
        <w:numPr>
          <w:ilvl w:val="0"/>
          <w:numId w:val="45"/>
        </w:numPr>
        <w:spacing w:before="0" w:line="276" w:lineRule="auto"/>
        <w:rPr>
          <w:sz w:val="28"/>
          <w:szCs w:val="28"/>
          <w:lang w:val="en-US"/>
        </w:rPr>
      </w:pPr>
      <w:bookmarkStart w:id="0" w:name="_Toc124045599"/>
      <w:bookmarkStart w:id="1" w:name="_Toc124045690"/>
      <w:bookmarkStart w:id="2" w:name="_Toc124045742"/>
      <w:bookmarkStart w:id="3" w:name="_Toc124057262"/>
      <w:bookmarkStart w:id="4" w:name="_Toc124057313"/>
      <w:bookmarkStart w:id="5" w:name="_Toc124045600"/>
      <w:bookmarkStart w:id="6" w:name="_Toc124045691"/>
      <w:bookmarkStart w:id="7" w:name="_Toc124045743"/>
      <w:bookmarkStart w:id="8" w:name="_Toc124057263"/>
      <w:bookmarkStart w:id="9" w:name="_Toc124057314"/>
      <w:bookmarkEnd w:id="0"/>
      <w:bookmarkEnd w:id="1"/>
      <w:bookmarkEnd w:id="2"/>
      <w:bookmarkEnd w:id="3"/>
      <w:bookmarkEnd w:id="4"/>
      <w:bookmarkEnd w:id="5"/>
      <w:bookmarkEnd w:id="6"/>
      <w:bookmarkEnd w:id="7"/>
      <w:bookmarkEnd w:id="8"/>
      <w:bookmarkEnd w:id="9"/>
      <w:r w:rsidRPr="0025555B">
        <w:rPr>
          <w:sz w:val="28"/>
          <w:szCs w:val="28"/>
          <w:lang w:val="en-US"/>
        </w:rPr>
        <w:t xml:space="preserve">Constructing the </w:t>
      </w:r>
      <w:r w:rsidR="00C15F10">
        <w:rPr>
          <w:sz w:val="28"/>
          <w:szCs w:val="28"/>
          <w:lang w:val="en-US"/>
        </w:rPr>
        <w:t>c</w:t>
      </w:r>
      <w:r w:rsidRPr="0025555B">
        <w:rPr>
          <w:sz w:val="28"/>
          <w:szCs w:val="28"/>
          <w:lang w:val="en-US"/>
        </w:rPr>
        <w:t xml:space="preserve">onflict </w:t>
      </w:r>
      <w:r w:rsidR="00C15F10">
        <w:rPr>
          <w:sz w:val="28"/>
          <w:szCs w:val="28"/>
          <w:lang w:val="en-US"/>
        </w:rPr>
        <w:t>s</w:t>
      </w:r>
      <w:r w:rsidRPr="0025555B">
        <w:rPr>
          <w:sz w:val="28"/>
          <w:szCs w:val="28"/>
          <w:lang w:val="en-US"/>
        </w:rPr>
        <w:t>hape</w:t>
      </w:r>
    </w:p>
    <w:p w14:paraId="2647A4CE" w14:textId="25BA6028" w:rsidR="00924DA9" w:rsidRPr="00507462" w:rsidRDefault="00AB4518" w:rsidP="00507462">
      <w:pPr>
        <w:spacing w:after="0" w:line="276" w:lineRule="auto"/>
        <w:rPr>
          <w:rFonts w:cs="Times New Roman"/>
          <w:lang w:val="en-US"/>
        </w:rPr>
      </w:pPr>
      <w:r w:rsidRPr="00507462">
        <w:rPr>
          <w:rFonts w:cs="Times New Roman"/>
          <w:lang w:val="en-US"/>
        </w:rPr>
        <w:t xml:space="preserve">To </w:t>
      </w:r>
      <w:r w:rsidR="000E0B05" w:rsidRPr="00507462">
        <w:rPr>
          <w:rFonts w:cs="Times New Roman"/>
          <w:lang w:val="en-US"/>
        </w:rPr>
        <w:t xml:space="preserve">determine </w:t>
      </w:r>
      <w:r w:rsidR="00FE7EE8" w:rsidRPr="00507462">
        <w:rPr>
          <w:rFonts w:cs="Times New Roman"/>
          <w:lang w:val="en-US"/>
        </w:rPr>
        <w:t>the conflict shape—</w:t>
      </w:r>
      <w:r w:rsidR="000E0B05" w:rsidRPr="00507462">
        <w:rPr>
          <w:rFonts w:cs="Times New Roman"/>
          <w:lang w:val="en-US"/>
        </w:rPr>
        <w:t>the area affected by conflict-related violence</w:t>
      </w:r>
      <w:r w:rsidR="00FE7EE8" w:rsidRPr="00507462">
        <w:rPr>
          <w:rFonts w:cs="Times New Roman"/>
          <w:lang w:val="en-US"/>
        </w:rPr>
        <w:t>—</w:t>
      </w:r>
      <w:r w:rsidRPr="00507462">
        <w:rPr>
          <w:rFonts w:cs="Times New Roman"/>
          <w:lang w:val="en-US"/>
        </w:rPr>
        <w:t xml:space="preserve">we adopt a </w:t>
      </w:r>
      <w:r w:rsidR="00C373D4" w:rsidRPr="00507462">
        <w:rPr>
          <w:rFonts w:cs="Times New Roman"/>
          <w:lang w:val="en-US"/>
        </w:rPr>
        <w:t>six</w:t>
      </w:r>
      <w:r w:rsidRPr="00507462">
        <w:rPr>
          <w:rFonts w:cs="Times New Roman"/>
          <w:lang w:val="en-US"/>
        </w:rPr>
        <w:t xml:space="preserve">-step logic supported by </w:t>
      </w:r>
      <w:r w:rsidR="002F7A90" w:rsidRPr="00507462">
        <w:rPr>
          <w:rFonts w:cs="Times New Roman"/>
          <w:lang w:val="en-US"/>
        </w:rPr>
        <w:t>data from</w:t>
      </w:r>
      <w:r w:rsidR="004D27CE" w:rsidRPr="00507462">
        <w:rPr>
          <w:rFonts w:cs="Times New Roman"/>
          <w:lang w:val="en-US"/>
        </w:rPr>
        <w:t xml:space="preserve"> </w:t>
      </w:r>
      <w:r w:rsidR="00212D93">
        <w:rPr>
          <w:rFonts w:cs="Times New Roman"/>
          <w:lang w:val="en-US"/>
        </w:rPr>
        <w:t xml:space="preserve">the </w:t>
      </w:r>
      <w:r w:rsidR="00212D93" w:rsidRPr="00C515C3">
        <w:rPr>
          <w:rFonts w:cs="Times New Roman"/>
          <w:lang w:val="en-US"/>
        </w:rPr>
        <w:t xml:space="preserve">Uppsala Conflict Data Program </w:t>
      </w:r>
      <w:r w:rsidR="00212D93" w:rsidRPr="00083E34">
        <w:rPr>
          <w:rFonts w:cs="Times New Roman"/>
          <w:lang w:val="en-US"/>
        </w:rPr>
        <w:t xml:space="preserve">Georeferenced Event Dataset </w:t>
      </w:r>
      <w:r w:rsidR="004D27CE" w:rsidRPr="00507462">
        <w:rPr>
          <w:rFonts w:cs="Times New Roman"/>
          <w:lang w:val="en-US"/>
        </w:rPr>
        <w:t xml:space="preserve">UCDP GED </w:t>
      </w:r>
      <w:r w:rsidR="004D27CE" w:rsidRPr="00507462">
        <w:rPr>
          <w:rFonts w:cs="Times New Roman"/>
          <w:lang w:val="en-US"/>
        </w:rPr>
        <w:fldChar w:fldCharType="begin"/>
      </w:r>
      <w:r w:rsidR="00092080">
        <w:rPr>
          <w:rFonts w:cs="Times New Roman"/>
          <w:lang w:val="en-US"/>
        </w:rPr>
        <w:instrText xml:space="preserve"> ADDIN ZOTERO_ITEM CSL_CITATION {"citationID":"8fRkepyF","properties":{"formattedCitation":"(Croicu and Sundberg, 2018; Sundberg and Melander, 2013)","plainCitation":"(Croicu and Sundberg, 2018; Sundberg and Melander, 2013)","noteIndex":0},"citationItems":[{"id":2247,"uris":["http://zotero.org/groups/2379885/items/Z9VAWZNF"],"itemData":{"id":2247,"type":"article-journal","page":"1-38","title":"UCDP Georeferenced Event Dataset Codebook Quick Start Guide :","author":[{"family":"Croicu","given":"Mihai"},{"family":"Sundberg","given":"Ralph"}],"issued":{"date-parts":[["2018"]]}}},{"id":2732,"uris":["http://zotero.org/groups/2700094/items/FXXXC6GA"],"itemData":{"id":2732,"type":"article-journal","abstract":"This article presents the UCDP Georeferenced Event Dataset (UCDP GED). The UCDP GED is an event dataset that disaggregates three types of organized violence (state-based conflict, non-state conflict, and one-sided violence) both spatially and temporally. Each event – defined as an instance of organized violence with at least one fatality – comes with date, geographical location, and identifiers that allow the dataset to be linked to and merged with other UCDP datasets. The first version of the dataset covers events of fatal violence on the African continent between 1989 and 2010. This article, firstly, introduces the rationale for the new dataset, and explains the basic coding procedures as well as the quality controls. Secondly, we discuss some of the data’s potential weaknesses in representing the universe of organized violence, as well as some potential biases induced by the operationalizations. Thirdly, we provide an example of how the data can be used, by illustrating the association between cities a...","container-title":"Journal of Peace Research","DOI":"10.1177/0022343313484347","issue":"4","page":"523-532","title":"Introducing the UCDP Georeferenced Event Dataset","volume":"50","author":[{"family":"Sundberg","given":"Ralph"},{"family":"Melander","given":"Erik"}],"issued":{"date-parts":[["2013",7]]}}}],"schema":"https://github.com/citation-style-language/schema/raw/master/csl-citation.json"} </w:instrText>
      </w:r>
      <w:r w:rsidR="004D27CE" w:rsidRPr="00507462">
        <w:rPr>
          <w:rFonts w:cs="Times New Roman"/>
          <w:lang w:val="en-US"/>
        </w:rPr>
        <w:fldChar w:fldCharType="separate"/>
      </w:r>
      <w:r w:rsidR="00092080">
        <w:rPr>
          <w:rFonts w:cs="Times New Roman"/>
          <w:noProof/>
          <w:lang w:val="en-US"/>
        </w:rPr>
        <w:t>(Croicu and Sundberg, 2018; Sundberg and Melander, 2013)</w:t>
      </w:r>
      <w:r w:rsidR="004D27CE" w:rsidRPr="00507462">
        <w:rPr>
          <w:rFonts w:cs="Times New Roman"/>
          <w:lang w:val="en-US"/>
        </w:rPr>
        <w:fldChar w:fldCharType="end"/>
      </w:r>
      <w:r w:rsidR="004D27CE" w:rsidRPr="00507462">
        <w:rPr>
          <w:rFonts w:cs="Times New Roman"/>
          <w:lang w:val="en-US"/>
        </w:rPr>
        <w:t>,</w:t>
      </w:r>
      <w:r w:rsidR="002F7A90" w:rsidRPr="00507462">
        <w:rPr>
          <w:rFonts w:cs="Times New Roman"/>
          <w:lang w:val="en-US"/>
        </w:rPr>
        <w:t xml:space="preserve"> </w:t>
      </w:r>
      <w:r w:rsidR="00526D25" w:rsidRPr="00507462">
        <w:rPr>
          <w:rFonts w:cs="Times New Roman"/>
          <w:lang w:val="en-US"/>
        </w:rPr>
        <w:t xml:space="preserve">fieldwork </w:t>
      </w:r>
      <w:r w:rsidR="00C450D6" w:rsidRPr="00507462">
        <w:rPr>
          <w:rFonts w:cs="Times New Roman"/>
          <w:lang w:val="en-US"/>
        </w:rPr>
        <w:t xml:space="preserve">interviews, </w:t>
      </w:r>
      <w:r w:rsidRPr="00507462">
        <w:rPr>
          <w:rFonts w:cs="Times New Roman"/>
          <w:lang w:val="en-US"/>
        </w:rPr>
        <w:t>the literature</w:t>
      </w:r>
      <w:r w:rsidR="00C450D6" w:rsidRPr="00507462">
        <w:rPr>
          <w:rFonts w:cs="Times New Roman"/>
          <w:lang w:val="en-US"/>
        </w:rPr>
        <w:t>,</w:t>
      </w:r>
      <w:r w:rsidRPr="00507462">
        <w:rPr>
          <w:rFonts w:cs="Times New Roman"/>
          <w:lang w:val="en-US"/>
        </w:rPr>
        <w:t xml:space="preserve"> and interview</w:t>
      </w:r>
      <w:r w:rsidR="00526D25" w:rsidRPr="00507462">
        <w:rPr>
          <w:rFonts w:cs="Times New Roman"/>
          <w:lang w:val="en-US"/>
        </w:rPr>
        <w:t xml:space="preserve">s with </w:t>
      </w:r>
      <w:r w:rsidRPr="00507462">
        <w:rPr>
          <w:rFonts w:cs="Times New Roman"/>
          <w:lang w:val="en-US"/>
        </w:rPr>
        <w:t xml:space="preserve">experts with fieldwork experience in the respective region. </w:t>
      </w:r>
    </w:p>
    <w:p w14:paraId="53EBEDB3" w14:textId="77777777" w:rsidR="00924DA9" w:rsidRPr="00507462" w:rsidRDefault="00924DA9" w:rsidP="00507462">
      <w:pPr>
        <w:spacing w:after="0" w:line="276" w:lineRule="auto"/>
        <w:rPr>
          <w:rFonts w:cs="Times New Roman"/>
          <w:lang w:val="en-US"/>
        </w:rPr>
      </w:pPr>
    </w:p>
    <w:p w14:paraId="3AA7447E" w14:textId="14BB6B46" w:rsidR="00924DA9" w:rsidRPr="00507462" w:rsidRDefault="00B340AB" w:rsidP="00507462">
      <w:pPr>
        <w:pStyle w:val="ListParagraph"/>
        <w:numPr>
          <w:ilvl w:val="0"/>
          <w:numId w:val="48"/>
        </w:numPr>
        <w:spacing w:after="0" w:line="276" w:lineRule="auto"/>
        <w:rPr>
          <w:rFonts w:cs="Times New Roman"/>
          <w:lang w:val="en-US"/>
        </w:rPr>
      </w:pPr>
      <w:r w:rsidRPr="00507462">
        <w:rPr>
          <w:rFonts w:cs="Times New Roman"/>
          <w:lang w:val="en-US"/>
        </w:rPr>
        <w:t>W</w:t>
      </w:r>
      <w:r w:rsidR="00AB4518" w:rsidRPr="00507462">
        <w:rPr>
          <w:rFonts w:cs="Times New Roman"/>
          <w:lang w:val="en-US"/>
        </w:rPr>
        <w:t xml:space="preserve">e select an </w:t>
      </w:r>
      <w:r w:rsidR="00AB4518" w:rsidRPr="00507462">
        <w:rPr>
          <w:rFonts w:cs="Times New Roman"/>
          <w:i/>
          <w:iCs/>
          <w:lang w:val="en-US"/>
        </w:rPr>
        <w:t>anchor conflict</w:t>
      </w:r>
      <w:r w:rsidR="00AB4518" w:rsidRPr="00507462">
        <w:rPr>
          <w:rFonts w:cs="Times New Roman"/>
          <w:lang w:val="en-US"/>
        </w:rPr>
        <w:t xml:space="preserve">, </w:t>
      </w:r>
      <w:r w:rsidR="00FE7EE8" w:rsidRPr="00507462">
        <w:rPr>
          <w:rFonts w:cs="Times New Roman"/>
          <w:lang w:val="en-US"/>
        </w:rPr>
        <w:t>that is,</w:t>
      </w:r>
      <w:r w:rsidR="00AB4518" w:rsidRPr="00507462">
        <w:rPr>
          <w:rFonts w:cs="Times New Roman"/>
          <w:lang w:val="en-US"/>
        </w:rPr>
        <w:t xml:space="preserve"> the conflict of interest driven by a particular contested issue, or issues, </w:t>
      </w:r>
      <w:r w:rsidR="00924DA9" w:rsidRPr="00507462">
        <w:rPr>
          <w:rFonts w:cs="Times New Roman"/>
          <w:lang w:val="en-US"/>
        </w:rPr>
        <w:t>that typically includes multiple conflict actors. The contested issue determine</w:t>
      </w:r>
      <w:r w:rsidRPr="00507462">
        <w:rPr>
          <w:rFonts w:cs="Times New Roman"/>
          <w:lang w:val="en-US"/>
        </w:rPr>
        <w:t>s</w:t>
      </w:r>
      <w:r w:rsidR="00924DA9" w:rsidRPr="00507462">
        <w:rPr>
          <w:rFonts w:cs="Times New Roman"/>
          <w:lang w:val="en-US"/>
        </w:rPr>
        <w:t xml:space="preserve"> which conflict actors form part of this anchor conflict. Contrary to other studies </w:t>
      </w:r>
      <w:r w:rsidR="00924DA9" w:rsidRPr="00507462">
        <w:rPr>
          <w:rFonts w:cs="Times New Roman"/>
          <w:lang w:val="en-US"/>
        </w:rPr>
        <w:fldChar w:fldCharType="begin"/>
      </w:r>
      <w:r w:rsidR="00092080">
        <w:rPr>
          <w:rFonts w:cs="Times New Roman"/>
          <w:lang w:val="en-US"/>
        </w:rPr>
        <w:instrText xml:space="preserve"> ADDIN ZOTERO_ITEM CSL_CITATION {"citationID":"Z10NvRtD","properties":{"formattedCitation":"(Pettersson et al., 2019)","plainCitation":"(Pettersson et al., 2019)","dontUpdate":true,"noteIndex":0},"citationItems":[{"id":294,"uris":["http://zotero.org/users/1557557/items/8PXPMMMC"],"itemData":{"id":294,"type":"article-journal","abstract":"This article reports on trends in organized violence and peace agreements collected by the Uppsala Conflict Data Program (UCDP). The number of fatalities in organized violence decreased for the fourth consecutive year, to reach the lowest level since 2012. In 2018, UCDP recorded almost 76,000 deaths: a decrease of 20% compared to 2017, and 43% compared to the latest peak in 2014. State-based armed conflict drives this downward trend in organized violence, with Syria accounting for much of the change. The number of civilians killed in one-sided violence also dropped in 2018, reaching its lowest level since 2012. In contrast, non-state conflict remained on a high level. The general decline in fatalities from organized violence does not correspond with the trend in the number of active conflicts. In fact, the world has seen a new peak in the number of conflicts after 2014, matched only by the number of conflicts in the early 1990s. In 1991, the peak in the number of armed conflicts corresponded with a similar peak in the number of signed peace agreements. This was followed by a decrease in the number of conflicts in the late 1990s and early 2000s. However, the most recent rise in armed conflicts has not been matched by a similar rise in the number of peace agreements. Two circumstances that characterize the recent rise in conflicts have also been found to make conflicts harder to solve: explicit religious claims and high levels of internationalization.","container-title":"Journal of Peace Research","DOI":"10.1177/0022343319856046","issue":"4","page":"589-603","title":"Organized violence, 1989–2018 and peace agreements","volume":"56","author":[{"family":"Pettersson","given":"Therése"},{"family":"Högbladh","given":"Stina"},{"family":"Öberg","given":"Magnus"}],"issued":{"date-parts":[["2019"]]}}}],"schema":"https://github.com/citation-style-language/schema/raw/master/csl-citation.json"} </w:instrText>
      </w:r>
      <w:r w:rsidR="00924DA9" w:rsidRPr="00507462">
        <w:rPr>
          <w:rFonts w:cs="Times New Roman"/>
          <w:lang w:val="en-US"/>
        </w:rPr>
        <w:fldChar w:fldCharType="separate"/>
      </w:r>
      <w:r w:rsidR="00924DA9" w:rsidRPr="00507462">
        <w:rPr>
          <w:rFonts w:cs="Times New Roman"/>
          <w:noProof/>
          <w:lang w:val="en-US"/>
        </w:rPr>
        <w:t>(see, e.g., Pettersson et al., 2019)</w:t>
      </w:r>
      <w:r w:rsidR="00924DA9" w:rsidRPr="00507462">
        <w:rPr>
          <w:rFonts w:cs="Times New Roman"/>
          <w:lang w:val="en-US"/>
        </w:rPr>
        <w:fldChar w:fldCharType="end"/>
      </w:r>
      <w:r w:rsidR="00924DA9" w:rsidRPr="00507462">
        <w:rPr>
          <w:rFonts w:cs="Times New Roman"/>
          <w:lang w:val="en-US"/>
        </w:rPr>
        <w:t>, we do not specify the types of main contested issues (e.g.</w:t>
      </w:r>
      <w:r w:rsidRPr="00507462">
        <w:rPr>
          <w:rFonts w:cs="Times New Roman"/>
          <w:lang w:val="en-US"/>
        </w:rPr>
        <w:t>,</w:t>
      </w:r>
      <w:r w:rsidR="00924DA9" w:rsidRPr="00507462">
        <w:rPr>
          <w:rFonts w:cs="Times New Roman"/>
          <w:lang w:val="en-US"/>
        </w:rPr>
        <w:t xml:space="preserve"> over government or territory) as defining criteria since they can mutate over time, often result</w:t>
      </w:r>
      <w:r w:rsidRPr="00507462">
        <w:rPr>
          <w:rFonts w:cs="Times New Roman"/>
          <w:lang w:val="en-US"/>
        </w:rPr>
        <w:t xml:space="preserve">ing </w:t>
      </w:r>
      <w:r w:rsidR="00924DA9" w:rsidRPr="00507462">
        <w:rPr>
          <w:rFonts w:cs="Times New Roman"/>
          <w:lang w:val="en-US"/>
        </w:rPr>
        <w:t xml:space="preserve">in the involvement of new conflict actors, and because the contested issue is a social construct that different conflict parties can perceive differently </w:t>
      </w:r>
      <w:r w:rsidR="00924DA9" w:rsidRPr="00507462">
        <w:rPr>
          <w:rFonts w:cs="Times New Roman"/>
          <w:lang w:val="en-US"/>
        </w:rPr>
        <w:fldChar w:fldCharType="begin"/>
      </w:r>
      <w:r w:rsidR="00092080">
        <w:rPr>
          <w:rFonts w:cs="Times New Roman"/>
          <w:lang w:val="en-US"/>
        </w:rPr>
        <w:instrText xml:space="preserve"> ADDIN ZOTERO_ITEM CSL_CITATION {"citationID":"lEIcQ7T7","properties":{"formattedCitation":"(Kriesberg and Gerard, 2018)","plainCitation":"(Kriesberg and Gerard, 2018)","noteIndex":0},"citationItems":[{"id":2678,"uris":["http://zotero.org/groups/2700094/items/H9RWJCH5"],"itemData":{"id":2678,"type":"book","edition":"1","ISBN":"978-1-351-18128-0","language":"en","note":"DOI: 10.4324/9781351181280","publisher":"Routledge","source":"DOI.org (Crossref)","title":"Conflict and Collaboration: For Better or Worse","title-short":"Conflict and Collaboration","URL":"https://www.taylorfrancis.com/books/9781351181273","editor":[{"family":"Kriesberg","given":"Louis"},{"family":"Gerard","given":"Catherine"}],"accessed":{"date-parts":[["2023",1,8]]},"issued":{"date-parts":[["2018",5,11]]}}}],"schema":"https://github.com/citation-style-language/schema/raw/master/csl-citation.json"} </w:instrText>
      </w:r>
      <w:r w:rsidR="00924DA9" w:rsidRPr="00507462">
        <w:rPr>
          <w:rFonts w:cs="Times New Roman"/>
          <w:lang w:val="en-US"/>
        </w:rPr>
        <w:fldChar w:fldCharType="separate"/>
      </w:r>
      <w:r w:rsidR="00092080">
        <w:rPr>
          <w:rFonts w:cs="Times New Roman"/>
          <w:noProof/>
          <w:lang w:val="en-US"/>
        </w:rPr>
        <w:t>(Kriesberg and Gerard, 2018)</w:t>
      </w:r>
      <w:r w:rsidR="00924DA9" w:rsidRPr="00507462">
        <w:rPr>
          <w:rFonts w:cs="Times New Roman"/>
          <w:lang w:val="en-US"/>
        </w:rPr>
        <w:fldChar w:fldCharType="end"/>
      </w:r>
      <w:r w:rsidR="00924DA9" w:rsidRPr="00507462">
        <w:rPr>
          <w:rFonts w:cs="Times New Roman"/>
          <w:lang w:val="en-US"/>
        </w:rPr>
        <w:t xml:space="preserve">. Instead, we track the contested issue’s evolution over time. This conceptualization is </w:t>
      </w:r>
      <w:r w:rsidR="00266D2A">
        <w:rPr>
          <w:rFonts w:cs="Times New Roman"/>
          <w:lang w:val="en-US"/>
        </w:rPr>
        <w:t>consistent</w:t>
      </w:r>
      <w:r w:rsidR="00266D2A" w:rsidRPr="00557357">
        <w:rPr>
          <w:rFonts w:cs="Times New Roman"/>
          <w:lang w:val="en-US"/>
        </w:rPr>
        <w:t xml:space="preserve"> </w:t>
      </w:r>
      <w:r w:rsidR="00924DA9" w:rsidRPr="00507462">
        <w:rPr>
          <w:rFonts w:cs="Times New Roman"/>
          <w:lang w:val="en-US"/>
        </w:rPr>
        <w:t xml:space="preserve">with the concept “incompatibility” used by UCDP GED, thus making it possible to draw on this data source. The UCDP defines incompatibility as </w:t>
      </w:r>
      <w:r w:rsidRPr="00507462">
        <w:rPr>
          <w:rFonts w:cs="Times New Roman"/>
          <w:lang w:val="en-US"/>
        </w:rPr>
        <w:t>“</w:t>
      </w:r>
      <w:r w:rsidR="00924DA9" w:rsidRPr="00507462">
        <w:rPr>
          <w:rFonts w:cs="Times New Roman"/>
          <w:lang w:val="en-US"/>
        </w:rPr>
        <w:t>stated (in writing or verbally) generally incompatible positions</w:t>
      </w:r>
      <w:r w:rsidRPr="00507462">
        <w:rPr>
          <w:rFonts w:cs="Times New Roman"/>
          <w:lang w:val="en-US"/>
        </w:rPr>
        <w:t>”</w:t>
      </w:r>
      <w:r w:rsidR="00924DA9" w:rsidRPr="00507462">
        <w:rPr>
          <w:rFonts w:cs="Times New Roman"/>
          <w:lang w:val="en-US"/>
        </w:rPr>
        <w:t xml:space="preserve"> and distinguishes between incompatibility over government or territory </w:t>
      </w:r>
      <w:r w:rsidR="00924DA9" w:rsidRPr="00507462">
        <w:rPr>
          <w:rFonts w:cs="Times New Roman"/>
          <w:lang w:val="en-US"/>
        </w:rPr>
        <w:fldChar w:fldCharType="begin"/>
      </w:r>
      <w:r w:rsidR="00092080">
        <w:rPr>
          <w:rFonts w:cs="Times New Roman"/>
          <w:lang w:val="en-US"/>
        </w:rPr>
        <w:instrText xml:space="preserve"> ADDIN ZOTERO_ITEM CSL_CITATION {"citationID":"DwU0BqPq","properties":{"formattedCitation":"({\\i{}Uppsala Conflict Data Program}, 2022)","plainCitation":"(Uppsala Conflict Data Program, 2022)","noteIndex":0},"citationItems":[{"id":2751,"uris":["http://zotero.org/groups/2700094/items/C5MFDTZ8"],"itemData":{"id":2751,"type":"webpage","container-title":"Uppsala Conflict Data Program","note":"Uppsala University","title":"UCDP Conflict Encyclopedia","URL":"www.ucdp.uu.se","accessed":{"date-parts":[["2022",5,14]]},"issued":{"date-parts":[["2022"]]}}}],"schema":"https://github.com/citation-style-language/schema/raw/master/csl-citation.json"} </w:instrText>
      </w:r>
      <w:r w:rsidR="00924DA9" w:rsidRPr="00507462">
        <w:rPr>
          <w:rFonts w:cs="Times New Roman"/>
          <w:lang w:val="en-US"/>
        </w:rPr>
        <w:fldChar w:fldCharType="separate"/>
      </w:r>
      <w:r w:rsidR="00092080" w:rsidRPr="00092080">
        <w:rPr>
          <w:rFonts w:cs="Times New Roman"/>
        </w:rPr>
        <w:t>(</w:t>
      </w:r>
      <w:r w:rsidR="00092080" w:rsidRPr="00092080">
        <w:rPr>
          <w:rFonts w:cs="Times New Roman"/>
          <w:i/>
          <w:iCs/>
        </w:rPr>
        <w:t>Uppsala Conflict Data Program</w:t>
      </w:r>
      <w:r w:rsidR="00092080" w:rsidRPr="00092080">
        <w:rPr>
          <w:rFonts w:cs="Times New Roman"/>
        </w:rPr>
        <w:t>, 2022)</w:t>
      </w:r>
      <w:r w:rsidR="00924DA9" w:rsidRPr="00507462">
        <w:rPr>
          <w:rFonts w:cs="Times New Roman"/>
          <w:lang w:val="en-US"/>
        </w:rPr>
        <w:fldChar w:fldCharType="end"/>
      </w:r>
      <w:r w:rsidRPr="00507462">
        <w:rPr>
          <w:rFonts w:cs="Times New Roman"/>
        </w:rPr>
        <w:t>—</w:t>
      </w:r>
      <w:r w:rsidR="00924DA9" w:rsidRPr="00507462">
        <w:rPr>
          <w:rFonts w:cs="Times New Roman"/>
        </w:rPr>
        <w:t>the concept “contested issue” comprises both of these subtypes.</w:t>
      </w:r>
    </w:p>
    <w:p w14:paraId="4B36B594" w14:textId="77777777" w:rsidR="00924DA9" w:rsidRPr="00507462" w:rsidRDefault="00924DA9" w:rsidP="00507462">
      <w:pPr>
        <w:spacing w:after="0" w:line="276" w:lineRule="auto"/>
        <w:rPr>
          <w:rFonts w:cs="Times New Roman"/>
          <w:lang w:val="en-US"/>
        </w:rPr>
      </w:pPr>
    </w:p>
    <w:p w14:paraId="57D91F8F" w14:textId="326DA98D" w:rsidR="00AB4518" w:rsidRPr="00507462" w:rsidRDefault="00AB4518" w:rsidP="00507462">
      <w:pPr>
        <w:spacing w:after="0" w:line="276" w:lineRule="auto"/>
        <w:ind w:left="720"/>
        <w:rPr>
          <w:rFonts w:cs="Times New Roman"/>
          <w:lang w:val="en-US"/>
        </w:rPr>
      </w:pPr>
      <w:r w:rsidRPr="00507462">
        <w:rPr>
          <w:rFonts w:cs="Times New Roman"/>
          <w:lang w:val="en-US"/>
        </w:rPr>
        <w:t xml:space="preserve">We examine other, </w:t>
      </w:r>
      <w:r w:rsidR="002F7A90" w:rsidRPr="00507462">
        <w:rPr>
          <w:rFonts w:cs="Times New Roman"/>
          <w:lang w:val="en-US"/>
        </w:rPr>
        <w:t xml:space="preserve">spatially </w:t>
      </w:r>
      <w:r w:rsidRPr="00507462">
        <w:rPr>
          <w:rFonts w:cs="Times New Roman"/>
          <w:lang w:val="en-US"/>
        </w:rPr>
        <w:t xml:space="preserve">connected conflicts in the region as well as preceding and succeeding conflicts in the same territory to determine whether they relate to </w:t>
      </w:r>
      <w:r w:rsidR="005F4D8C" w:rsidRPr="00507462">
        <w:rPr>
          <w:rFonts w:cs="Times New Roman"/>
          <w:lang w:val="en-US"/>
        </w:rPr>
        <w:t xml:space="preserve">the </w:t>
      </w:r>
      <w:r w:rsidRPr="00507462">
        <w:rPr>
          <w:rFonts w:cs="Times New Roman"/>
          <w:lang w:val="en-US"/>
        </w:rPr>
        <w:t xml:space="preserve">anchor conflict through one or </w:t>
      </w:r>
      <w:r w:rsidR="00CD7526" w:rsidRPr="00507462">
        <w:rPr>
          <w:rFonts w:cs="Times New Roman"/>
          <w:lang w:val="en-US"/>
        </w:rPr>
        <w:t xml:space="preserve">both </w:t>
      </w:r>
      <w:r w:rsidRPr="00507462">
        <w:rPr>
          <w:rFonts w:cs="Times New Roman"/>
          <w:lang w:val="en-US"/>
        </w:rPr>
        <w:t xml:space="preserve">of the following mechanisms: </w:t>
      </w:r>
    </w:p>
    <w:p w14:paraId="456C601E" w14:textId="6C1983A2" w:rsidR="00AB4518" w:rsidRPr="00507462" w:rsidRDefault="003A3ECC" w:rsidP="00507462">
      <w:pPr>
        <w:pStyle w:val="ListParagraph"/>
        <w:numPr>
          <w:ilvl w:val="0"/>
          <w:numId w:val="41"/>
        </w:numPr>
        <w:spacing w:after="0" w:line="276" w:lineRule="auto"/>
        <w:ind w:left="1080"/>
        <w:rPr>
          <w:rFonts w:cs="Times New Roman"/>
          <w:lang w:val="en-US"/>
        </w:rPr>
      </w:pPr>
      <w:r w:rsidRPr="00507462">
        <w:rPr>
          <w:rFonts w:cs="Times New Roman"/>
          <w:u w:val="single"/>
          <w:lang w:val="en-US"/>
        </w:rPr>
        <w:t>Conflict m</w:t>
      </w:r>
      <w:r w:rsidR="00AB4518" w:rsidRPr="00507462">
        <w:rPr>
          <w:rFonts w:cs="Times New Roman"/>
          <w:u w:val="single"/>
          <w:lang w:val="en-US"/>
        </w:rPr>
        <w:t>utation</w:t>
      </w:r>
      <w:r w:rsidR="00AB4518" w:rsidRPr="000E5F23">
        <w:rPr>
          <w:rFonts w:cs="Times New Roman"/>
          <w:lang w:val="en-US"/>
        </w:rPr>
        <w:t xml:space="preserve"> </w:t>
      </w:r>
      <w:r w:rsidR="00AB4518" w:rsidRPr="00507462">
        <w:rPr>
          <w:rFonts w:cs="Times New Roman"/>
          <w:lang w:val="en-US"/>
        </w:rPr>
        <w:t>(connecting over time)</w:t>
      </w:r>
      <w:r w:rsidRPr="00507462">
        <w:rPr>
          <w:rFonts w:cs="Times New Roman"/>
          <w:lang w:val="en-US"/>
        </w:rPr>
        <w:t xml:space="preserve">. </w:t>
      </w:r>
      <w:r w:rsidR="00923703" w:rsidRPr="00507462">
        <w:rPr>
          <w:rFonts w:cs="Times New Roman"/>
          <w:lang w:val="en-US"/>
        </w:rPr>
        <w:t>T</w:t>
      </w:r>
      <w:r w:rsidRPr="00507462">
        <w:rPr>
          <w:rFonts w:cs="Times New Roman"/>
          <w:lang w:val="en-US"/>
        </w:rPr>
        <w:t xml:space="preserve">he original contested issue changes or a new contested issue adds to the conflict. </w:t>
      </w:r>
      <w:r w:rsidR="00AB4518" w:rsidRPr="00507462">
        <w:rPr>
          <w:rFonts w:cs="Times New Roman"/>
          <w:lang w:val="en-US"/>
        </w:rPr>
        <w:t xml:space="preserve">This can </w:t>
      </w:r>
      <w:r w:rsidR="00E70E77" w:rsidRPr="00507462">
        <w:rPr>
          <w:rFonts w:cs="Times New Roman"/>
          <w:lang w:val="en-US"/>
        </w:rPr>
        <w:t xml:space="preserve">occur </w:t>
      </w:r>
      <w:r w:rsidR="00AB4518" w:rsidRPr="00507462">
        <w:rPr>
          <w:rFonts w:cs="Times New Roman"/>
          <w:lang w:val="en-US"/>
        </w:rPr>
        <w:t>when actors involved in conflict seem to change but only regroup under a new name</w:t>
      </w:r>
      <w:r w:rsidR="00E63A59" w:rsidRPr="00507462">
        <w:rPr>
          <w:rFonts w:cs="Times New Roman"/>
          <w:lang w:val="en-US"/>
        </w:rPr>
        <w:t xml:space="preserve"> (</w:t>
      </w:r>
      <w:r w:rsidRPr="00507462">
        <w:rPr>
          <w:rFonts w:cs="Times New Roman"/>
          <w:lang w:val="en-US"/>
        </w:rPr>
        <w:t>e.g.,</w:t>
      </w:r>
      <w:r w:rsidR="00E63A59" w:rsidRPr="00507462">
        <w:rPr>
          <w:rFonts w:cs="Times New Roman"/>
          <w:lang w:val="en-US"/>
        </w:rPr>
        <w:t xml:space="preserve"> </w:t>
      </w:r>
      <w:r w:rsidR="00AB4518" w:rsidRPr="00507462">
        <w:rPr>
          <w:rFonts w:cs="Times New Roman"/>
          <w:lang w:val="en-US"/>
        </w:rPr>
        <w:t xml:space="preserve">elements of Iraqi insurgents and military transformed into </w:t>
      </w:r>
      <w:r w:rsidR="00C17B38" w:rsidRPr="00507462">
        <w:rPr>
          <w:rFonts w:cs="Times New Roman"/>
          <w:lang w:val="en-US"/>
        </w:rPr>
        <w:t xml:space="preserve">the Islamic State of Iraq and Syria </w:t>
      </w:r>
      <w:r w:rsidRPr="00507462">
        <w:rPr>
          <w:rFonts w:cs="Times New Roman"/>
          <w:lang w:val="en-US"/>
        </w:rPr>
        <w:t>[</w:t>
      </w:r>
      <w:r w:rsidR="00AB4518" w:rsidRPr="00507462">
        <w:rPr>
          <w:rFonts w:cs="Times New Roman"/>
          <w:lang w:val="en-US"/>
        </w:rPr>
        <w:t>ISIS</w:t>
      </w:r>
      <w:r w:rsidRPr="00507462">
        <w:rPr>
          <w:rFonts w:cs="Times New Roman"/>
          <w:lang w:val="en-US"/>
        </w:rPr>
        <w:t>]</w:t>
      </w:r>
      <w:r w:rsidR="00C17B38" w:rsidRPr="00507462">
        <w:rPr>
          <w:rFonts w:cs="Times New Roman"/>
          <w:lang w:val="en-US"/>
        </w:rPr>
        <w:t>)</w:t>
      </w:r>
      <w:r w:rsidR="00AB4518" w:rsidRPr="00507462">
        <w:rPr>
          <w:rFonts w:cs="Times New Roman"/>
          <w:lang w:val="en-US"/>
        </w:rPr>
        <w:t xml:space="preserve"> or when a new conflict actor </w:t>
      </w:r>
      <w:r w:rsidR="00CD7526" w:rsidRPr="00507462">
        <w:rPr>
          <w:rFonts w:cs="Times New Roman"/>
          <w:lang w:val="en-US"/>
        </w:rPr>
        <w:t xml:space="preserve">emerges </w:t>
      </w:r>
      <w:r w:rsidR="00E63A59" w:rsidRPr="00507462">
        <w:rPr>
          <w:rFonts w:cs="Times New Roman"/>
          <w:lang w:val="en-US"/>
        </w:rPr>
        <w:t>(</w:t>
      </w:r>
      <w:r w:rsidRPr="00507462">
        <w:rPr>
          <w:rFonts w:cs="Times New Roman"/>
          <w:lang w:val="en-US"/>
        </w:rPr>
        <w:t>e.g.,</w:t>
      </w:r>
      <w:r w:rsidR="00AB4518" w:rsidRPr="00507462">
        <w:rPr>
          <w:rFonts w:cs="Times New Roman"/>
          <w:lang w:val="en-US"/>
        </w:rPr>
        <w:t xml:space="preserve"> drug cartels joined Colombia</w:t>
      </w:r>
      <w:r w:rsidR="00E63A59" w:rsidRPr="00507462">
        <w:rPr>
          <w:rFonts w:cs="Times New Roman"/>
          <w:lang w:val="en-US"/>
        </w:rPr>
        <w:t>’s</w:t>
      </w:r>
      <w:r w:rsidR="00AB4518" w:rsidRPr="00507462">
        <w:rPr>
          <w:rFonts w:cs="Times New Roman"/>
          <w:lang w:val="en-US"/>
        </w:rPr>
        <w:t xml:space="preserve"> armed conflict</w:t>
      </w:r>
      <w:r w:rsidR="00E63A59" w:rsidRPr="00507462">
        <w:rPr>
          <w:rFonts w:cs="Times New Roman"/>
          <w:lang w:val="en-US"/>
        </w:rPr>
        <w:t>)</w:t>
      </w:r>
      <w:r w:rsidR="00AB4518" w:rsidRPr="00507462">
        <w:rPr>
          <w:rFonts w:cs="Times New Roman"/>
          <w:lang w:val="en-US"/>
        </w:rPr>
        <w:t xml:space="preserve">. </w:t>
      </w:r>
    </w:p>
    <w:p w14:paraId="171849EC" w14:textId="285535F5" w:rsidR="00AB4518" w:rsidRPr="00507462" w:rsidRDefault="003A3ECC" w:rsidP="00507462">
      <w:pPr>
        <w:pStyle w:val="ListParagraph"/>
        <w:numPr>
          <w:ilvl w:val="0"/>
          <w:numId w:val="41"/>
        </w:numPr>
        <w:spacing w:after="0" w:line="276" w:lineRule="auto"/>
        <w:ind w:left="1080"/>
        <w:rPr>
          <w:rFonts w:cs="Times New Roman"/>
          <w:lang w:val="en-US"/>
        </w:rPr>
      </w:pPr>
      <w:r w:rsidRPr="00507462">
        <w:rPr>
          <w:rFonts w:cs="Times New Roman"/>
          <w:u w:val="single"/>
          <w:lang w:val="en-US"/>
        </w:rPr>
        <w:t>Conflict s</w:t>
      </w:r>
      <w:r w:rsidR="00AB4518" w:rsidRPr="00507462">
        <w:rPr>
          <w:rFonts w:cs="Times New Roman"/>
          <w:u w:val="single"/>
          <w:lang w:val="en-US"/>
        </w:rPr>
        <w:t>pread</w:t>
      </w:r>
      <w:r w:rsidR="00AB4518" w:rsidRPr="000E5F23">
        <w:rPr>
          <w:rFonts w:cs="Times New Roman"/>
          <w:lang w:val="en-US"/>
        </w:rPr>
        <w:t xml:space="preserve"> </w:t>
      </w:r>
      <w:r w:rsidR="00AB4518" w:rsidRPr="00507462">
        <w:rPr>
          <w:rFonts w:cs="Times New Roman"/>
          <w:lang w:val="en-US"/>
        </w:rPr>
        <w:t>(connecting across space)</w:t>
      </w:r>
      <w:r w:rsidR="00923703" w:rsidRPr="00507462">
        <w:rPr>
          <w:rFonts w:cs="Times New Roman"/>
          <w:lang w:val="en-US"/>
        </w:rPr>
        <w:t>.</w:t>
      </w:r>
      <w:r w:rsidR="00AB4518" w:rsidRPr="00507462">
        <w:rPr>
          <w:rFonts w:cs="Times New Roman"/>
          <w:lang w:val="en-US"/>
        </w:rPr>
        <w:t xml:space="preserve"> </w:t>
      </w:r>
      <w:r w:rsidR="00923703" w:rsidRPr="00507462">
        <w:rPr>
          <w:rFonts w:cs="Times New Roman"/>
          <w:lang w:val="en-US"/>
        </w:rPr>
        <w:t>A</w:t>
      </w:r>
      <w:r w:rsidR="00AB4518" w:rsidRPr="00507462">
        <w:rPr>
          <w:rFonts w:cs="Times New Roman"/>
          <w:lang w:val="en-US"/>
        </w:rPr>
        <w:t>n actor or actors involved in a conflict move(s) to a new location and triggers or escalates a new conflict there that can have the same or a different contested issue</w:t>
      </w:r>
      <w:r w:rsidR="0063515C" w:rsidRPr="00507462">
        <w:rPr>
          <w:rFonts w:cs="Times New Roman"/>
          <w:lang w:val="en-US"/>
        </w:rPr>
        <w:t xml:space="preserve"> (</w:t>
      </w:r>
      <w:r w:rsidR="00923703" w:rsidRPr="00507462">
        <w:rPr>
          <w:rFonts w:cs="Times New Roman"/>
          <w:lang w:val="en-US"/>
        </w:rPr>
        <w:t>e.g.,</w:t>
      </w:r>
      <w:r w:rsidR="0063515C" w:rsidRPr="00507462">
        <w:rPr>
          <w:rFonts w:cs="Times New Roman"/>
          <w:lang w:val="en-US"/>
        </w:rPr>
        <w:t xml:space="preserve"> </w:t>
      </w:r>
      <w:r w:rsidR="00AB4518" w:rsidRPr="00507462">
        <w:rPr>
          <w:rFonts w:cs="Times New Roman"/>
          <w:lang w:val="en-US"/>
        </w:rPr>
        <w:t>the leaders of al</w:t>
      </w:r>
      <w:r w:rsidR="00C15F10" w:rsidRPr="00507462">
        <w:rPr>
          <w:rFonts w:cs="Times New Roman"/>
          <w:lang w:val="en-US"/>
        </w:rPr>
        <w:t>-Qaeda</w:t>
      </w:r>
      <w:r w:rsidR="00AB4518" w:rsidRPr="00507462">
        <w:rPr>
          <w:rFonts w:cs="Times New Roman"/>
          <w:lang w:val="en-US"/>
        </w:rPr>
        <w:t xml:space="preserve"> and the Tal</w:t>
      </w:r>
      <w:r w:rsidR="003C4720" w:rsidRPr="00507462">
        <w:rPr>
          <w:rFonts w:cs="Times New Roman"/>
          <w:lang w:val="en-US"/>
        </w:rPr>
        <w:t>i</w:t>
      </w:r>
      <w:r w:rsidR="00AB4518" w:rsidRPr="00507462">
        <w:rPr>
          <w:rFonts w:cs="Times New Roman"/>
          <w:lang w:val="en-US"/>
        </w:rPr>
        <w:t xml:space="preserve">ban escaped to </w:t>
      </w:r>
      <w:r w:rsidR="00AB3F73" w:rsidRPr="00507462">
        <w:rPr>
          <w:rFonts w:cs="Times New Roman"/>
          <w:lang w:val="en-US"/>
        </w:rPr>
        <w:t xml:space="preserve">the former Federally Administered Tribal Areas </w:t>
      </w:r>
      <w:r w:rsidR="00923703" w:rsidRPr="00507462">
        <w:rPr>
          <w:rFonts w:cs="Times New Roman"/>
          <w:lang w:val="en-US"/>
        </w:rPr>
        <w:t>[</w:t>
      </w:r>
      <w:r w:rsidR="00AB4518" w:rsidRPr="00507462">
        <w:rPr>
          <w:rFonts w:cs="Times New Roman"/>
          <w:lang w:val="en-US"/>
        </w:rPr>
        <w:t>FATA</w:t>
      </w:r>
      <w:r w:rsidR="00923703" w:rsidRPr="00507462">
        <w:rPr>
          <w:rFonts w:cs="Times New Roman"/>
          <w:lang w:val="en-US"/>
        </w:rPr>
        <w:t>]</w:t>
      </w:r>
      <w:r w:rsidR="00FD264B" w:rsidRPr="00507462">
        <w:rPr>
          <w:rFonts w:cs="Times New Roman"/>
          <w:lang w:val="en-US"/>
        </w:rPr>
        <w:t>,</w:t>
      </w:r>
      <w:r w:rsidR="00AB4518" w:rsidRPr="00507462">
        <w:rPr>
          <w:rFonts w:cs="Times New Roman"/>
          <w:lang w:val="en-US"/>
        </w:rPr>
        <w:t xml:space="preserve"> triggering the </w:t>
      </w:r>
      <w:r w:rsidR="00923703" w:rsidRPr="00507462">
        <w:rPr>
          <w:rFonts w:cs="Times New Roman"/>
          <w:lang w:val="en-US"/>
        </w:rPr>
        <w:t xml:space="preserve">area’s </w:t>
      </w:r>
      <w:r w:rsidR="00AB4518" w:rsidRPr="00507462">
        <w:rPr>
          <w:rFonts w:cs="Times New Roman"/>
          <w:lang w:val="en-US"/>
        </w:rPr>
        <w:t>militarization and radicalization</w:t>
      </w:r>
      <w:r w:rsidR="0063515C" w:rsidRPr="00507462">
        <w:rPr>
          <w:rFonts w:cs="Times New Roman"/>
          <w:lang w:val="en-US"/>
        </w:rPr>
        <w:t>)</w:t>
      </w:r>
      <w:r w:rsidR="00AB4518" w:rsidRPr="00507462">
        <w:rPr>
          <w:rFonts w:cs="Times New Roman"/>
          <w:lang w:val="en-US"/>
        </w:rPr>
        <w:t>.</w:t>
      </w:r>
    </w:p>
    <w:p w14:paraId="2277DEAC" w14:textId="042FADD4" w:rsidR="00AB4518" w:rsidRPr="00507462" w:rsidRDefault="00AB4518" w:rsidP="00507462">
      <w:pPr>
        <w:spacing w:after="0" w:line="276" w:lineRule="auto"/>
        <w:ind w:left="720"/>
        <w:rPr>
          <w:rFonts w:cs="Times New Roman"/>
          <w:lang w:val="en-US"/>
        </w:rPr>
      </w:pPr>
      <w:r w:rsidRPr="00507462">
        <w:rPr>
          <w:rFonts w:cs="Times New Roman"/>
          <w:lang w:val="en-US"/>
        </w:rPr>
        <w:t xml:space="preserve">If we detect any of these mechanisms, we add the conflicts to the anchor conflict, creating an umbrella conflict.  </w:t>
      </w:r>
    </w:p>
    <w:p w14:paraId="342C4522" w14:textId="77777777" w:rsidR="00AB4B99" w:rsidRPr="00507462" w:rsidRDefault="00AB4B99" w:rsidP="00507462">
      <w:pPr>
        <w:spacing w:after="0" w:line="276" w:lineRule="auto"/>
        <w:ind w:left="720"/>
        <w:rPr>
          <w:rFonts w:cs="Times New Roman"/>
          <w:lang w:val="en-US"/>
        </w:rPr>
      </w:pPr>
    </w:p>
    <w:p w14:paraId="7885BF7C" w14:textId="18F3C091" w:rsidR="00AB4518" w:rsidRPr="00507462" w:rsidRDefault="00923703" w:rsidP="00507462">
      <w:pPr>
        <w:pStyle w:val="ListParagraph"/>
        <w:numPr>
          <w:ilvl w:val="0"/>
          <w:numId w:val="48"/>
        </w:numPr>
        <w:spacing w:after="0" w:line="276" w:lineRule="auto"/>
        <w:rPr>
          <w:rFonts w:cs="Times New Roman"/>
          <w:lang w:val="en-US"/>
        </w:rPr>
      </w:pPr>
      <w:r w:rsidRPr="00507462">
        <w:rPr>
          <w:rFonts w:cs="Times New Roman"/>
          <w:lang w:val="en-US"/>
        </w:rPr>
        <w:t>W</w:t>
      </w:r>
      <w:r w:rsidR="00AB4518" w:rsidRPr="00507462">
        <w:rPr>
          <w:rFonts w:cs="Times New Roman"/>
          <w:lang w:val="en-US"/>
        </w:rPr>
        <w:t xml:space="preserve">e identify the conflict actors involved. </w:t>
      </w:r>
      <w:r w:rsidR="00E70E77" w:rsidRPr="00507462">
        <w:rPr>
          <w:rFonts w:cs="Times New Roman"/>
          <w:lang w:val="en-US"/>
        </w:rPr>
        <w:t>W</w:t>
      </w:r>
      <w:r w:rsidR="00AB4518" w:rsidRPr="00507462">
        <w:rPr>
          <w:rFonts w:cs="Times New Roman"/>
          <w:lang w:val="en-US"/>
        </w:rPr>
        <w:t>e identify the wider region that comprises countries where relevant conflicts occur, a</w:t>
      </w:r>
      <w:r w:rsidR="00FE06BC" w:rsidRPr="00507462">
        <w:rPr>
          <w:rFonts w:cs="Times New Roman"/>
          <w:lang w:val="en-US"/>
        </w:rPr>
        <w:t xml:space="preserve">nd </w:t>
      </w:r>
      <w:r w:rsidR="00AB4518" w:rsidRPr="00507462">
        <w:rPr>
          <w:rFonts w:cs="Times New Roman"/>
          <w:lang w:val="en-US"/>
        </w:rPr>
        <w:t xml:space="preserve">their neighboring countries, to obtain the list of potentially involved actors from the UCDP GED </w:t>
      </w:r>
      <w:r w:rsidR="006833A8" w:rsidRPr="00507462">
        <w:rPr>
          <w:rFonts w:cs="Times New Roman"/>
          <w:lang w:val="en-US"/>
        </w:rPr>
        <w:fldChar w:fldCharType="begin"/>
      </w:r>
      <w:r w:rsidR="00092080">
        <w:rPr>
          <w:rFonts w:cs="Times New Roman"/>
          <w:lang w:val="en-US"/>
        </w:rPr>
        <w:instrText xml:space="preserve"> ADDIN ZOTERO_ITEM CSL_CITATION {"citationID":"q9oDakuk","properties":{"formattedCitation":"(Croicu and Sundberg, 2018; Sundberg and Melander, 2013)","plainCitation":"(Croicu and Sundberg, 2018; Sundberg and Melander, 2013)","noteIndex":0},"citationItems":[{"id":2247,"uris":["http://zotero.org/groups/2379885/items/Z9VAWZNF"],"itemData":{"id":2247,"type":"article-journal","page":"1-38","title":"UCDP Georeferenced Event Dataset Codebook Quick Start Guide :","author":[{"family":"Croicu","given":"Mihai"},{"family":"Sundberg","given":"Ralph"}],"issued":{"date-parts":[["2018"]]}}},{"id":2732,"uris":["http://zotero.org/groups/2700094/items/FXXXC6GA"],"itemData":{"id":2732,"type":"article-journal","abstract":"This article presents the UCDP Georeferenced Event Dataset (UCDP GED). The UCDP GED is an event dataset that disaggregates three types of organized violence (state-based conflict, non-state conflict, and one-sided violence) both spatially and temporally. Each event – defined as an instance of organized violence with at least one fatality – comes with date, geographical location, and identifiers that allow the dataset to be linked to and merged with other UCDP datasets. The first version of the dataset covers events of fatal violence on the African continent between 1989 and 2010. This article, firstly, introduces the rationale for the new dataset, and explains the basic coding procedures as well as the quality controls. Secondly, we discuss some of the data’s potential weaknesses in representing the universe of organized violence, as well as some potential biases induced by the operationalizations. Thirdly, we provide an example of how the data can be used, by illustrating the association between cities a...","container-title":"Journal of Peace Research","DOI":"10.1177/0022343313484347","issue":"4","page":"523-532","title":"Introducing the UCDP Georeferenced Event Dataset","volume":"50","author":[{"family":"Sundberg","given":"Ralph"},{"family":"Melander","given":"Erik"}],"issued":{"date-parts":[["2013",7]]}}}],"schema":"https://github.com/citation-style-language/schema/raw/master/csl-citation.json"} </w:instrText>
      </w:r>
      <w:r w:rsidR="006833A8" w:rsidRPr="00507462">
        <w:rPr>
          <w:rFonts w:cs="Times New Roman"/>
          <w:lang w:val="en-US"/>
        </w:rPr>
        <w:fldChar w:fldCharType="separate"/>
      </w:r>
      <w:r w:rsidR="00092080">
        <w:rPr>
          <w:rFonts w:cs="Times New Roman"/>
          <w:noProof/>
          <w:lang w:val="en-US"/>
        </w:rPr>
        <w:t>(Croicu and Sundberg, 2018; Sundberg and Melander, 2013)</w:t>
      </w:r>
      <w:r w:rsidR="006833A8" w:rsidRPr="00507462">
        <w:rPr>
          <w:rFonts w:cs="Times New Roman"/>
          <w:lang w:val="en-US"/>
        </w:rPr>
        <w:fldChar w:fldCharType="end"/>
      </w:r>
      <w:r w:rsidR="00AB4518" w:rsidRPr="00507462">
        <w:rPr>
          <w:rFonts w:cs="Times New Roman"/>
          <w:lang w:val="en-US"/>
        </w:rPr>
        <w:t xml:space="preserve"> </w:t>
      </w:r>
      <w:r w:rsidR="006F3A77" w:rsidRPr="00507462">
        <w:rPr>
          <w:rFonts w:cs="Times New Roman"/>
          <w:lang w:val="en-US"/>
        </w:rPr>
        <w:t>based on</w:t>
      </w:r>
      <w:r w:rsidR="00AB4518" w:rsidRPr="00507462">
        <w:rPr>
          <w:rFonts w:cs="Times New Roman"/>
          <w:lang w:val="en-US"/>
        </w:rPr>
        <w:t xml:space="preserve"> the list of conflicts established in the first step</w:t>
      </w:r>
      <w:r w:rsidR="00F7467C" w:rsidRPr="00507462">
        <w:rPr>
          <w:rFonts w:cs="Times New Roman"/>
          <w:lang w:val="en-US"/>
        </w:rPr>
        <w:t xml:space="preserve"> (</w:t>
      </w:r>
      <w:r w:rsidRPr="00507462">
        <w:rPr>
          <w:rFonts w:cs="Times New Roman"/>
          <w:lang w:val="en-US"/>
        </w:rPr>
        <w:t>e.g.,</w:t>
      </w:r>
      <w:r w:rsidR="00AB4518" w:rsidRPr="00507462">
        <w:rPr>
          <w:rFonts w:cs="Times New Roman"/>
          <w:lang w:val="en-US"/>
        </w:rPr>
        <w:t xml:space="preserve"> we include all countries adjacent to Colombia since violence related to this case often occurs near state borders</w:t>
      </w:r>
      <w:r w:rsidR="00F7467C" w:rsidRPr="00507462">
        <w:rPr>
          <w:rFonts w:cs="Times New Roman"/>
          <w:lang w:val="en-US"/>
        </w:rPr>
        <w:t>)</w:t>
      </w:r>
      <w:r w:rsidR="00AB4518" w:rsidRPr="00507462">
        <w:rPr>
          <w:rFonts w:cs="Times New Roman"/>
          <w:lang w:val="en-US"/>
        </w:rPr>
        <w:t xml:space="preserve">. </w:t>
      </w:r>
      <w:r w:rsidR="00FE06BC" w:rsidRPr="00507462">
        <w:rPr>
          <w:rFonts w:cs="Times New Roman"/>
          <w:lang w:val="en-US"/>
        </w:rPr>
        <w:t>Then</w:t>
      </w:r>
      <w:r w:rsidR="00AB4518" w:rsidRPr="00507462">
        <w:rPr>
          <w:rFonts w:cs="Times New Roman"/>
          <w:lang w:val="en-US"/>
        </w:rPr>
        <w:t xml:space="preserve"> we filter out the actors who </w:t>
      </w:r>
      <w:r w:rsidR="00FE06BC" w:rsidRPr="00507462">
        <w:rPr>
          <w:rFonts w:cs="Times New Roman"/>
          <w:lang w:val="en-US"/>
        </w:rPr>
        <w:t xml:space="preserve">engage </w:t>
      </w:r>
      <w:r w:rsidR="00F50D62" w:rsidRPr="00507462">
        <w:rPr>
          <w:rFonts w:cs="Times New Roman"/>
          <w:lang w:val="en-US"/>
        </w:rPr>
        <w:t>violent</w:t>
      </w:r>
      <w:r w:rsidR="00FE06BC" w:rsidRPr="00507462">
        <w:rPr>
          <w:rFonts w:cs="Times New Roman"/>
          <w:lang w:val="en-US"/>
        </w:rPr>
        <w:t xml:space="preserve">ly </w:t>
      </w:r>
      <w:r w:rsidR="00AB4518" w:rsidRPr="00507462">
        <w:rPr>
          <w:rFonts w:cs="Times New Roman"/>
          <w:lang w:val="en-US"/>
        </w:rPr>
        <w:t>in the conflicts identified in the previous step.</w:t>
      </w:r>
      <w:r w:rsidR="00AB4518" w:rsidRPr="00507462">
        <w:rPr>
          <w:rStyle w:val="EndnoteReference"/>
          <w:rFonts w:cs="Times New Roman"/>
          <w:lang w:val="en-US"/>
        </w:rPr>
        <w:endnoteReference w:id="2"/>
      </w:r>
      <w:r w:rsidR="00AB4518" w:rsidRPr="00507462">
        <w:rPr>
          <w:rFonts w:cs="Times New Roman"/>
          <w:lang w:val="en-US"/>
        </w:rPr>
        <w:t xml:space="preserve"> We assess</w:t>
      </w:r>
      <w:r w:rsidR="00C24E7F" w:rsidRPr="00507462">
        <w:rPr>
          <w:rFonts w:cs="Times New Roman"/>
          <w:lang w:val="en-US"/>
        </w:rPr>
        <w:t xml:space="preserve"> the</w:t>
      </w:r>
      <w:r w:rsidR="00AB4518" w:rsidRPr="00507462">
        <w:rPr>
          <w:rFonts w:cs="Times New Roman"/>
          <w:lang w:val="en-US"/>
        </w:rPr>
        <w:t xml:space="preserve"> actors’ </w:t>
      </w:r>
      <w:r w:rsidR="00F50D62" w:rsidRPr="00507462">
        <w:rPr>
          <w:rFonts w:cs="Times New Roman"/>
          <w:lang w:val="en-US"/>
        </w:rPr>
        <w:t xml:space="preserve">participation </w:t>
      </w:r>
      <w:r w:rsidR="00AB4518" w:rsidRPr="00507462">
        <w:rPr>
          <w:rFonts w:cs="Times New Roman"/>
          <w:lang w:val="en-US"/>
        </w:rPr>
        <w:t>based on their connection to the contested issues. When a conflict mutates or spread</w:t>
      </w:r>
      <w:r w:rsidR="00B0621C" w:rsidRPr="00507462">
        <w:rPr>
          <w:rFonts w:cs="Times New Roman"/>
          <w:lang w:val="en-US"/>
        </w:rPr>
        <w:t>s</w:t>
      </w:r>
      <w:r w:rsidR="00AB4518" w:rsidRPr="00507462">
        <w:rPr>
          <w:rFonts w:cs="Times New Roman"/>
          <w:lang w:val="en-US"/>
        </w:rPr>
        <w:t xml:space="preserve">, new actors are likely to join the armed conflict. </w:t>
      </w:r>
    </w:p>
    <w:p w14:paraId="0C914DB9" w14:textId="2A7DAEB4" w:rsidR="00AB4518" w:rsidRPr="00507462" w:rsidRDefault="00AB4518" w:rsidP="00507462">
      <w:pPr>
        <w:spacing w:after="0" w:line="276" w:lineRule="auto"/>
        <w:rPr>
          <w:rFonts w:cs="Times New Roman"/>
          <w:lang w:val="en-US"/>
        </w:rPr>
      </w:pPr>
    </w:p>
    <w:p w14:paraId="6957D2F3" w14:textId="1D64898F" w:rsidR="00872803" w:rsidRPr="00507462" w:rsidRDefault="00923703" w:rsidP="00507462">
      <w:pPr>
        <w:pStyle w:val="ListParagraph"/>
        <w:numPr>
          <w:ilvl w:val="0"/>
          <w:numId w:val="48"/>
        </w:numPr>
        <w:spacing w:after="0" w:line="276" w:lineRule="auto"/>
        <w:rPr>
          <w:rFonts w:cs="Times New Roman"/>
          <w:lang w:val="en-US"/>
        </w:rPr>
      </w:pPr>
      <w:r w:rsidRPr="00507462">
        <w:rPr>
          <w:rFonts w:cs="Times New Roman"/>
          <w:lang w:val="en-US"/>
        </w:rPr>
        <w:lastRenderedPageBreak/>
        <w:t>W</w:t>
      </w:r>
      <w:r w:rsidR="00AB4518" w:rsidRPr="00507462">
        <w:rPr>
          <w:rFonts w:cs="Times New Roman"/>
          <w:lang w:val="en-US"/>
        </w:rPr>
        <w:t xml:space="preserve">e select all conflict events </w:t>
      </w:r>
      <w:r w:rsidR="00E70E77" w:rsidRPr="00507462">
        <w:rPr>
          <w:rFonts w:cs="Times New Roman"/>
          <w:lang w:val="en-US"/>
        </w:rPr>
        <w:t xml:space="preserve">from </w:t>
      </w:r>
      <w:r w:rsidR="00AB4518" w:rsidRPr="00507462">
        <w:rPr>
          <w:rFonts w:cs="Times New Roman"/>
          <w:lang w:val="en-US"/>
        </w:rPr>
        <w:t xml:space="preserve">the UCDP GED dataset in which </w:t>
      </w:r>
      <w:r w:rsidR="00E70E77" w:rsidRPr="00507462">
        <w:rPr>
          <w:rFonts w:cs="Times New Roman"/>
          <w:lang w:val="en-US"/>
        </w:rPr>
        <w:t xml:space="preserve">the </w:t>
      </w:r>
      <w:r w:rsidR="00AB4518" w:rsidRPr="00507462">
        <w:rPr>
          <w:rFonts w:cs="Times New Roman"/>
          <w:lang w:val="en-US"/>
        </w:rPr>
        <w:t>actor</w:t>
      </w:r>
      <w:r w:rsidR="00E70E77" w:rsidRPr="00507462">
        <w:rPr>
          <w:rFonts w:cs="Times New Roman"/>
          <w:lang w:val="en-US"/>
        </w:rPr>
        <w:t xml:space="preserve">s </w:t>
      </w:r>
      <w:r w:rsidR="00AB4518" w:rsidRPr="00507462">
        <w:rPr>
          <w:rFonts w:cs="Times New Roman"/>
          <w:lang w:val="en-US"/>
        </w:rPr>
        <w:t>identified in the previous step</w:t>
      </w:r>
      <w:r w:rsidR="00E70E77" w:rsidRPr="00507462">
        <w:rPr>
          <w:rFonts w:cs="Times New Roman"/>
          <w:lang w:val="en-US"/>
        </w:rPr>
        <w:t xml:space="preserve"> were involved</w:t>
      </w:r>
      <w:r w:rsidR="00AB4518" w:rsidRPr="00507462">
        <w:rPr>
          <w:rFonts w:cs="Times New Roman"/>
          <w:lang w:val="en-US"/>
        </w:rPr>
        <w:t xml:space="preserve">. </w:t>
      </w:r>
      <w:r w:rsidR="00CD7526" w:rsidRPr="00507462">
        <w:rPr>
          <w:rFonts w:cs="Times New Roman"/>
          <w:lang w:val="en-US"/>
        </w:rPr>
        <w:t xml:space="preserve">We follow the Uppsala Conflict Data Program’s (UCDP)’s definition of conflict events as </w:t>
      </w:r>
      <w:r w:rsidRPr="00507462">
        <w:rPr>
          <w:rFonts w:cs="Times New Roman"/>
          <w:lang w:val="en-US"/>
        </w:rPr>
        <w:t>“</w:t>
      </w:r>
      <w:r w:rsidR="00CD7526" w:rsidRPr="00507462">
        <w:rPr>
          <w:rFonts w:cs="Times New Roman"/>
          <w:lang w:val="en-US"/>
        </w:rPr>
        <w:t xml:space="preserve">[a]n incident where armed force was used by an </w:t>
      </w:r>
      <w:proofErr w:type="spellStart"/>
      <w:r w:rsidR="00CD7526" w:rsidRPr="00507462">
        <w:rPr>
          <w:rFonts w:cs="Times New Roman"/>
          <w:lang w:val="en-US"/>
        </w:rPr>
        <w:t>organised</w:t>
      </w:r>
      <w:proofErr w:type="spellEnd"/>
      <w:r w:rsidR="00CD7526" w:rsidRPr="00507462">
        <w:rPr>
          <w:rFonts w:cs="Times New Roman"/>
          <w:lang w:val="en-US"/>
        </w:rPr>
        <w:t xml:space="preserve"> actor against another organized [sic] actor, or against civilians, resulting in at least 1 direct death at a specific location and a specific date</w:t>
      </w:r>
      <w:r w:rsidRPr="00507462">
        <w:rPr>
          <w:rFonts w:cs="Times New Roman"/>
          <w:lang w:val="en-US"/>
        </w:rPr>
        <w:t>”</w:t>
      </w:r>
      <w:r w:rsidR="00CD7526" w:rsidRPr="00507462">
        <w:rPr>
          <w:rFonts w:cs="Times New Roman"/>
          <w:lang w:val="en-US"/>
        </w:rPr>
        <w:t xml:space="preserve"> </w:t>
      </w:r>
      <w:r w:rsidR="00CD7526" w:rsidRPr="00507462">
        <w:rPr>
          <w:rFonts w:cs="Times New Roman"/>
          <w:lang w:val="en-US"/>
        </w:rPr>
        <w:fldChar w:fldCharType="begin"/>
      </w:r>
      <w:r w:rsidR="00092080">
        <w:rPr>
          <w:rFonts w:cs="Times New Roman"/>
          <w:lang w:val="en-US"/>
        </w:rPr>
        <w:instrText xml:space="preserve"> ADDIN ZOTERO_ITEM CSL_CITATION {"citationID":"2R3FOhjz","properties":{"formattedCitation":"(H\\uc0\\u246{}gbladh, 2020: 4)","plainCitation":"(Högbladh, 2020: 4)","noteIndex":0},"citationItems":[{"id":2654,"uris":["http://zotero.org/groups/2700094/items/4K4BI6SF"],"itemData":{"id":2654,"type":"report","event-place":"Uppsala","publisher":"Department of Peace and Conflict Research, Uppsala University","publisher-place":"Uppsala","title":"UCDP GED Codebook version 20.1","URL":"https://ucdp.uu.se/downloads/ged/ged201.pdf","author":[{"family":"Högbladh","given":"Stina"}],"issued":{"date-parts":[["2020"]]}},"locator":"4","label":"page"}],"schema":"https://github.com/citation-style-language/schema/raw/master/csl-citation.json"} </w:instrText>
      </w:r>
      <w:r w:rsidR="00CD7526" w:rsidRPr="00507462">
        <w:rPr>
          <w:rFonts w:cs="Times New Roman"/>
          <w:lang w:val="en-US"/>
        </w:rPr>
        <w:fldChar w:fldCharType="separate"/>
      </w:r>
      <w:r w:rsidR="00092080" w:rsidRPr="00092080">
        <w:rPr>
          <w:rFonts w:cs="Times New Roman"/>
        </w:rPr>
        <w:t>(Högbladh, 2020: 4)</w:t>
      </w:r>
      <w:r w:rsidR="00CD7526" w:rsidRPr="00507462">
        <w:rPr>
          <w:rFonts w:cs="Times New Roman"/>
          <w:lang w:val="en-US"/>
        </w:rPr>
        <w:fldChar w:fldCharType="end"/>
      </w:r>
      <w:r w:rsidR="00CD7526" w:rsidRPr="00507462">
        <w:rPr>
          <w:rFonts w:cs="Times New Roman"/>
          <w:lang w:val="en-US"/>
        </w:rPr>
        <w:t xml:space="preserve">. Hence, we </w:t>
      </w:r>
      <w:r w:rsidR="0098625B" w:rsidRPr="00507462">
        <w:rPr>
          <w:rFonts w:cs="Times New Roman"/>
          <w:lang w:val="en-US"/>
        </w:rPr>
        <w:t xml:space="preserve">exclude </w:t>
      </w:r>
      <w:r w:rsidR="00CD7526" w:rsidRPr="00507462">
        <w:rPr>
          <w:rFonts w:cs="Times New Roman"/>
          <w:lang w:val="en-US"/>
        </w:rPr>
        <w:t xml:space="preserve">governments or non-state actors financing other actors involved in </w:t>
      </w:r>
      <w:r w:rsidR="0098625B" w:rsidRPr="00507462">
        <w:rPr>
          <w:rFonts w:cs="Times New Roman"/>
          <w:lang w:val="en-US"/>
        </w:rPr>
        <w:t xml:space="preserve">the </w:t>
      </w:r>
      <w:r w:rsidR="00CD7526" w:rsidRPr="00507462">
        <w:rPr>
          <w:rFonts w:cs="Times New Roman"/>
          <w:lang w:val="en-US"/>
        </w:rPr>
        <w:t xml:space="preserve">conflict. An actor needs to have at least a limited level of organizational structure; civilians and community groups are not considered conflict actors. </w:t>
      </w:r>
      <w:r w:rsidR="001B503B" w:rsidRPr="00507462">
        <w:rPr>
          <w:rFonts w:cs="Times New Roman"/>
          <w:lang w:val="en-US"/>
        </w:rPr>
        <w:t>W</w:t>
      </w:r>
      <w:r w:rsidR="00AB4518" w:rsidRPr="00507462">
        <w:rPr>
          <w:rFonts w:cs="Times New Roman"/>
          <w:lang w:val="en-US"/>
        </w:rPr>
        <w:t xml:space="preserve">e select those </w:t>
      </w:r>
      <w:r w:rsidR="001B503B" w:rsidRPr="00507462">
        <w:rPr>
          <w:rFonts w:cs="Times New Roman"/>
          <w:lang w:val="en-US"/>
        </w:rPr>
        <w:t xml:space="preserve">relevant events </w:t>
      </w:r>
      <w:r w:rsidR="00AB4518" w:rsidRPr="00507462">
        <w:rPr>
          <w:rFonts w:cs="Times New Roman"/>
          <w:lang w:val="en-US"/>
        </w:rPr>
        <w:t xml:space="preserve">for which we have relatively precise information about their locations to ensure that we do not distort the conflict shape. We select events with the precision of their location within the </w:t>
      </w:r>
      <w:r w:rsidR="001B503B" w:rsidRPr="00507462">
        <w:rPr>
          <w:rFonts w:cs="Times New Roman"/>
          <w:lang w:val="en-US"/>
        </w:rPr>
        <w:t xml:space="preserve">first-level </w:t>
      </w:r>
      <w:r w:rsidR="00AB4518" w:rsidRPr="00507462">
        <w:rPr>
          <w:rFonts w:cs="Times New Roman"/>
          <w:lang w:val="en-US"/>
        </w:rPr>
        <w:t xml:space="preserve">administrative unit </w:t>
      </w:r>
      <w:r w:rsidR="00B20CE7" w:rsidRPr="00507462">
        <w:rPr>
          <w:rFonts w:cs="Times New Roman"/>
          <w:lang w:val="en-US"/>
        </w:rPr>
        <w:t>(one below the state level)</w:t>
      </w:r>
      <w:r w:rsidR="00AB4518" w:rsidRPr="00507462">
        <w:rPr>
          <w:rFonts w:cs="Times New Roman"/>
          <w:lang w:val="en-US"/>
        </w:rPr>
        <w:t>.</w:t>
      </w:r>
      <w:r w:rsidR="00AB4518" w:rsidRPr="00507462">
        <w:rPr>
          <w:rStyle w:val="EndnoteReference"/>
          <w:rFonts w:cs="Times New Roman"/>
          <w:lang w:val="en-US"/>
        </w:rPr>
        <w:endnoteReference w:id="3"/>
      </w:r>
      <w:r w:rsidR="00AB4518" w:rsidRPr="00507462">
        <w:rPr>
          <w:rFonts w:cs="Times New Roman"/>
          <w:lang w:val="en-US"/>
        </w:rPr>
        <w:t xml:space="preserve"> </w:t>
      </w:r>
      <w:r w:rsidR="000E0B05" w:rsidRPr="00507462">
        <w:rPr>
          <w:rFonts w:cs="Times New Roman"/>
          <w:lang w:val="en-US"/>
        </w:rPr>
        <w:t>W</w:t>
      </w:r>
      <w:r w:rsidR="00AB4518" w:rsidRPr="00507462">
        <w:rPr>
          <w:rFonts w:cs="Times New Roman"/>
          <w:lang w:val="en-US"/>
        </w:rPr>
        <w:t>e exclude</w:t>
      </w:r>
      <w:r w:rsidR="00526F24" w:rsidRPr="00507462">
        <w:rPr>
          <w:rFonts w:cs="Times New Roman"/>
          <w:lang w:val="en-US"/>
        </w:rPr>
        <w:t xml:space="preserve"> conflict</w:t>
      </w:r>
      <w:r w:rsidR="00AB4518" w:rsidRPr="00507462">
        <w:rPr>
          <w:rFonts w:cs="Times New Roman"/>
          <w:lang w:val="en-US"/>
        </w:rPr>
        <w:t xml:space="preserve"> events where organized actors deliberately attack civilians</w:t>
      </w:r>
      <w:r w:rsidR="00CA6AB8" w:rsidRPr="00507462">
        <w:rPr>
          <w:rFonts w:cs="Times New Roman"/>
          <w:lang w:val="en-US"/>
        </w:rPr>
        <w:t xml:space="preserve"> because</w:t>
      </w:r>
      <w:r w:rsidR="00AB4518" w:rsidRPr="00507462">
        <w:rPr>
          <w:rFonts w:cs="Times New Roman"/>
          <w:lang w:val="en-US"/>
        </w:rPr>
        <w:t xml:space="preserve"> </w:t>
      </w:r>
      <w:r w:rsidR="001B503B" w:rsidRPr="00507462">
        <w:rPr>
          <w:rFonts w:cs="Times New Roman"/>
          <w:lang w:val="en-US"/>
        </w:rPr>
        <w:t>“</w:t>
      </w:r>
      <w:r w:rsidR="00AB4518" w:rsidRPr="00507462">
        <w:rPr>
          <w:rFonts w:cs="Times New Roman"/>
          <w:lang w:val="en-US"/>
        </w:rPr>
        <w:t>civilians</w:t>
      </w:r>
      <w:r w:rsidR="001B503B" w:rsidRPr="00507462">
        <w:rPr>
          <w:rFonts w:cs="Times New Roman"/>
          <w:lang w:val="en-US"/>
        </w:rPr>
        <w:t>”</w:t>
      </w:r>
      <w:r w:rsidR="00AB4518" w:rsidRPr="00507462">
        <w:rPr>
          <w:rFonts w:cs="Times New Roman"/>
          <w:lang w:val="en-US"/>
        </w:rPr>
        <w:t xml:space="preserve"> is a generic label and event descriptions often do not provide enough information to be assigned to a specific conflict. </w:t>
      </w:r>
    </w:p>
    <w:p w14:paraId="481D715B" w14:textId="77777777" w:rsidR="00872803" w:rsidRPr="00507462" w:rsidRDefault="00872803" w:rsidP="00507462">
      <w:pPr>
        <w:spacing w:after="0" w:line="276" w:lineRule="auto"/>
        <w:rPr>
          <w:rFonts w:cs="Times New Roman"/>
          <w:lang w:val="en-US"/>
        </w:rPr>
      </w:pPr>
    </w:p>
    <w:p w14:paraId="281BD423" w14:textId="40DCEE26" w:rsidR="003D6062" w:rsidRPr="00507462" w:rsidRDefault="001B503B" w:rsidP="00507462">
      <w:pPr>
        <w:pStyle w:val="ListParagraph"/>
        <w:numPr>
          <w:ilvl w:val="0"/>
          <w:numId w:val="48"/>
        </w:numPr>
        <w:spacing w:after="0" w:line="276" w:lineRule="auto"/>
        <w:rPr>
          <w:rFonts w:cs="Times New Roman"/>
          <w:lang w:val="en-US"/>
        </w:rPr>
      </w:pPr>
      <w:r w:rsidRPr="00507462">
        <w:rPr>
          <w:rFonts w:cs="Times New Roman"/>
          <w:lang w:val="en-US"/>
        </w:rPr>
        <w:t>U</w:t>
      </w:r>
      <w:r w:rsidR="00024595" w:rsidRPr="00507462">
        <w:rPr>
          <w:rFonts w:cs="Times New Roman"/>
          <w:lang w:val="en-US"/>
        </w:rPr>
        <w:t xml:space="preserve">sing the R package </w:t>
      </w:r>
      <w:proofErr w:type="spellStart"/>
      <w:r w:rsidR="00024595" w:rsidRPr="00507462">
        <w:rPr>
          <w:rFonts w:cs="Times New Roman"/>
          <w:lang w:val="en-US"/>
        </w:rPr>
        <w:t>Concaveman</w:t>
      </w:r>
      <w:proofErr w:type="spellEnd"/>
      <w:r w:rsidR="00024595" w:rsidRPr="00507462">
        <w:rPr>
          <w:rFonts w:cs="Times New Roman"/>
          <w:lang w:val="en-US"/>
        </w:rPr>
        <w:t xml:space="preserve"> </w:t>
      </w:r>
      <w:r w:rsidR="006833A8" w:rsidRPr="00507462">
        <w:rPr>
          <w:rFonts w:cs="Times New Roman"/>
          <w:lang w:val="en-US"/>
        </w:rPr>
        <w:fldChar w:fldCharType="begin"/>
      </w:r>
      <w:r w:rsidR="00092080">
        <w:rPr>
          <w:rFonts w:cs="Times New Roman"/>
          <w:lang w:val="en-US"/>
        </w:rPr>
        <w:instrText xml:space="preserve"> ADDIN ZOTERO_ITEM CSL_CITATION {"citationID":"Rcs5P59E","properties":{"formattedCitation":"(Gombin et al., 2017)","plainCitation":"(Gombin et al., 2017)","noteIndex":0},"citationItems":[{"id":285,"uris":["http://zotero.org/users/1557557/items/JDPJVVF7"],"itemData":{"id":285,"type":"article-journal","container-title":"R package version 1.0.0","title":"Package ‘concaveman’","author":[{"family":"Gombin","given":"Joël"},{"family":"Vaidyanathan","given":"Ramnath"},{"family":"Agafonkin","given":"Vladimir"}],"issued":{"date-parts":[["2017"]]}}}],"schema":"https://github.com/citation-style-language/schema/raw/master/csl-citation.json"} </w:instrText>
      </w:r>
      <w:r w:rsidR="006833A8" w:rsidRPr="00507462">
        <w:rPr>
          <w:rFonts w:cs="Times New Roman"/>
          <w:lang w:val="en-US"/>
        </w:rPr>
        <w:fldChar w:fldCharType="separate"/>
      </w:r>
      <w:r w:rsidR="00092080">
        <w:rPr>
          <w:rFonts w:cs="Times New Roman"/>
          <w:noProof/>
          <w:lang w:val="en-US"/>
        </w:rPr>
        <w:t>(Gombin et al., 2017)</w:t>
      </w:r>
      <w:r w:rsidR="006833A8" w:rsidRPr="00507462">
        <w:rPr>
          <w:rFonts w:cs="Times New Roman"/>
          <w:lang w:val="en-US"/>
        </w:rPr>
        <w:fldChar w:fldCharType="end"/>
      </w:r>
      <w:r w:rsidR="00024595" w:rsidRPr="00507462">
        <w:rPr>
          <w:rFonts w:cs="Times New Roman"/>
          <w:lang w:val="en-US"/>
        </w:rPr>
        <w:t xml:space="preserve">, </w:t>
      </w:r>
      <w:r w:rsidR="00872803" w:rsidRPr="00507462">
        <w:rPr>
          <w:rFonts w:cs="Times New Roman"/>
          <w:lang w:val="en-US"/>
        </w:rPr>
        <w:t xml:space="preserve">based </w:t>
      </w:r>
      <w:r w:rsidR="009A759E" w:rsidRPr="00507462">
        <w:rPr>
          <w:rFonts w:cs="Times New Roman"/>
          <w:lang w:val="en-US"/>
        </w:rPr>
        <w:fldChar w:fldCharType="begin"/>
      </w:r>
      <w:r w:rsidR="00092080">
        <w:rPr>
          <w:rFonts w:cs="Times New Roman"/>
          <w:lang w:val="en-US"/>
        </w:rPr>
        <w:instrText xml:space="preserve"> ADDIN ZOTERO_ITEM CSL_CITATION {"citationID":"zpWtZbwZ","properties":{"formattedCitation":"(Park and Oh, 2013)","plainCitation":"(Park and Oh, 2013)","dontUpdate":true,"noteIndex":0},"citationItems":[{"id":2979,"uris":["http://zotero.org/groups/4303358/items/AMEAUFXE"],"itemData":{"id":2979,"type":"article-journal","abstract":"Convex and concave hulls are useful concepts for a wide variety of application areas, such as pattern recognition, image processing, statistics, and classification tasks. Concave hull performs better than convex hull, but it is difficult to formulate and few algorithms are suggested. Especially, an n-dimensional concave hull is more difficult than a 2- or 3-dimensional one. In this paper, we propose a new concave hull algorithm for n-dimensional datasets. It is simple but creative. We show its application to dataset analysis. We also suggest a concaveness measure and a graph that captures geometric shape of an n-dimensional dataset. Proposed concave hull algorithm and concaveness measure/graph are implemented using java, and are posted to http://user.dankook.ac.kr/ ï¿½bitl/dkuCH.","container-title":"Journal of Information Science and Engineering","issue":"2","note":"ZSCC: NoCitationData[s0]","page":"379-392","title":"A new concave hull algorithm and concaveness measure for n-dimensional datasets","volume":"29","author":[{"family":"Park","given":"Jin Seo"},{"family":"Oh","given":"Se Jong"}],"issued":{"date-parts":[["2013"]]}}}],"schema":"https://github.com/citation-style-language/schema/raw/master/csl-citation.json"} </w:instrText>
      </w:r>
      <w:r w:rsidR="009A759E" w:rsidRPr="00507462">
        <w:rPr>
          <w:rFonts w:cs="Times New Roman"/>
          <w:lang w:val="en-US"/>
        </w:rPr>
        <w:fldChar w:fldCharType="separate"/>
      </w:r>
      <w:r w:rsidR="009A759E" w:rsidRPr="00507462">
        <w:rPr>
          <w:rFonts w:cs="Times New Roman"/>
          <w:noProof/>
          <w:lang w:val="en-US"/>
        </w:rPr>
        <w:t>Park and Oh (2013)</w:t>
      </w:r>
      <w:r w:rsidR="009A759E" w:rsidRPr="00507462">
        <w:rPr>
          <w:rFonts w:cs="Times New Roman"/>
          <w:lang w:val="en-US"/>
        </w:rPr>
        <w:fldChar w:fldCharType="end"/>
      </w:r>
      <w:r w:rsidR="009A759E" w:rsidRPr="00507462">
        <w:rPr>
          <w:rFonts w:cs="Times New Roman"/>
          <w:lang w:val="en-US"/>
        </w:rPr>
        <w:t>’s</w:t>
      </w:r>
      <w:r w:rsidR="00872803" w:rsidRPr="00507462">
        <w:rPr>
          <w:rFonts w:cs="Times New Roman"/>
          <w:lang w:val="en-US"/>
        </w:rPr>
        <w:t xml:space="preserve"> algorithm, </w:t>
      </w:r>
      <w:r w:rsidR="00024595" w:rsidRPr="00507462">
        <w:rPr>
          <w:rFonts w:cs="Times New Roman"/>
          <w:lang w:val="en-US"/>
        </w:rPr>
        <w:t>w</w:t>
      </w:r>
      <w:r w:rsidR="00AB4518" w:rsidRPr="00507462">
        <w:rPr>
          <w:rFonts w:eastAsiaTheme="minorEastAsia" w:cs="Times New Roman"/>
          <w:lang w:val="en-US"/>
        </w:rPr>
        <w:t xml:space="preserve">e draw a concave hull from the selected events to denote the </w:t>
      </w:r>
      <w:r w:rsidRPr="00507462">
        <w:rPr>
          <w:rFonts w:eastAsiaTheme="minorEastAsia" w:cs="Times New Roman"/>
          <w:lang w:val="en-US"/>
        </w:rPr>
        <w:t xml:space="preserve">conflict shape’s </w:t>
      </w:r>
      <w:r w:rsidR="00AB4518" w:rsidRPr="00507462">
        <w:rPr>
          <w:rFonts w:eastAsiaTheme="minorEastAsia" w:cs="Times New Roman"/>
          <w:lang w:val="en-US"/>
        </w:rPr>
        <w:t xml:space="preserve">contours. </w:t>
      </w:r>
      <w:r w:rsidR="00AB4518" w:rsidRPr="00507462">
        <w:rPr>
          <w:rFonts w:cs="Times New Roman"/>
          <w:lang w:val="en-US"/>
        </w:rPr>
        <w:t xml:space="preserve">We set the </w:t>
      </w:r>
      <w:r w:rsidRPr="00507462">
        <w:rPr>
          <w:rFonts w:cs="Times New Roman"/>
          <w:lang w:val="en-US"/>
        </w:rPr>
        <w:t xml:space="preserve">concavity </w:t>
      </w:r>
      <w:r w:rsidR="00AB4518" w:rsidRPr="00507462">
        <w:rPr>
          <w:rFonts w:cs="Times New Roman"/>
          <w:lang w:val="en-US"/>
        </w:rPr>
        <w:t>level for all concave hulls to number two.</w:t>
      </w:r>
      <w:r w:rsidR="00872803" w:rsidRPr="00507462">
        <w:rPr>
          <w:rFonts w:eastAsiaTheme="minorEastAsia" w:cs="Times New Roman"/>
          <w:lang w:val="en-US"/>
        </w:rPr>
        <w:t xml:space="preserve"> F</w:t>
      </w:r>
      <w:r w:rsidR="00AB4518" w:rsidRPr="00507462">
        <w:rPr>
          <w:rFonts w:eastAsiaTheme="minorEastAsia" w:cs="Times New Roman"/>
          <w:lang w:val="en-US"/>
        </w:rPr>
        <w:t xml:space="preserve">ollowing </w:t>
      </w:r>
      <w:r w:rsidR="006833A8" w:rsidRPr="00507462">
        <w:rPr>
          <w:rFonts w:eastAsiaTheme="minorEastAsia" w:cs="Times New Roman"/>
          <w:lang w:val="en-US"/>
        </w:rPr>
        <w:fldChar w:fldCharType="begin"/>
      </w:r>
      <w:r w:rsidR="00092080">
        <w:rPr>
          <w:rFonts w:eastAsiaTheme="minorEastAsia" w:cs="Times New Roman"/>
          <w:lang w:val="en-US"/>
        </w:rPr>
        <w:instrText xml:space="preserve"> ADDIN ZOTERO_ITEM CSL_CITATION {"citationID":"sy4inoI5","properties":{"formattedCitation":"(Weidmann, 2015)","plainCitation":"(Weidmann, 2015)","dontUpdate":true,"noteIndex":0},"citationItems":[{"id":196,"uris":["http://zotero.org/users/1557557/items/UKLBVF64"],"itemData":{"id":196,"type":"article-journal","abstract":"Empirical researchers of civil war rarely collect data on violence themselves and instead rely on other sources of information. One frequently used source is media reports, which serve as the basis for many ongoing data projects in the discipline. However, news reports rarely cover a conflict comprehensively and objectively and may therefore be prone to various reporting issues. This article provides an analysis of the accuracy of information given in news reports. In particular, if focuses on two types of “hard facts” that event data sets require: the location of an event and its severity. By linking media reports to firsthand accounts from a military database, the article does two things: (1) it analyzes the determinants of inaccuracy and confirms the expectation that events with a low number of observers tend to have higher reporting inaccuracies and (2) it assesses the magnitude of these inaccuracies and the implications for conducting empirical analyses with media-based event data.","container-title":"Journal of Conflict Resolution","DOI":"10.1177/0022002714530431","issue":"6","page":"1129-1149","title":"On the accuracy of media-based conflict event data","volume":"59","author":[{"family":"Weidmann","given":"Nils B."}],"issued":{"date-parts":[["2015"]]}}}],"schema":"https://github.com/citation-style-language/schema/raw/master/csl-citation.json"} </w:instrText>
      </w:r>
      <w:r w:rsidR="006833A8" w:rsidRPr="00507462">
        <w:rPr>
          <w:rFonts w:eastAsiaTheme="minorEastAsia" w:cs="Times New Roman"/>
          <w:lang w:val="en-US"/>
        </w:rPr>
        <w:fldChar w:fldCharType="separate"/>
      </w:r>
      <w:r w:rsidR="006833A8" w:rsidRPr="00507462">
        <w:rPr>
          <w:rFonts w:eastAsiaTheme="minorEastAsia" w:cs="Times New Roman"/>
          <w:noProof/>
          <w:lang w:val="en-US"/>
        </w:rPr>
        <w:t>Weidmann (2015)</w:t>
      </w:r>
      <w:r w:rsidR="006833A8" w:rsidRPr="00507462">
        <w:rPr>
          <w:rFonts w:eastAsiaTheme="minorEastAsia" w:cs="Times New Roman"/>
          <w:lang w:val="en-US"/>
        </w:rPr>
        <w:fldChar w:fldCharType="end"/>
      </w:r>
      <w:r w:rsidR="00AB4518" w:rsidRPr="00507462">
        <w:rPr>
          <w:rFonts w:cs="Times New Roman"/>
          <w:lang w:val="en-US"/>
        </w:rPr>
        <w:t xml:space="preserve">, who points out the level of spatial error in data, </w:t>
      </w:r>
      <w:r w:rsidR="00AB4518" w:rsidRPr="00507462">
        <w:rPr>
          <w:rFonts w:eastAsiaTheme="minorEastAsia" w:cs="Times New Roman"/>
          <w:lang w:val="en-US"/>
        </w:rPr>
        <w:t>we add a 50-km buffer to mitigate potential remaining spatial errors in the</w:t>
      </w:r>
      <w:r w:rsidR="00AB4518" w:rsidRPr="00507462">
        <w:rPr>
          <w:rFonts w:cs="Times New Roman"/>
          <w:lang w:val="en-US"/>
        </w:rPr>
        <w:t xml:space="preserve"> UCDP GED.</w:t>
      </w:r>
      <w:r w:rsidR="00AB4518" w:rsidRPr="00507462">
        <w:rPr>
          <w:rFonts w:eastAsiaTheme="minorEastAsia" w:cs="Times New Roman"/>
          <w:lang w:val="en-US"/>
        </w:rPr>
        <w:t xml:space="preserve"> </w:t>
      </w:r>
      <w:r w:rsidR="00E03AB4" w:rsidRPr="00507462">
        <w:rPr>
          <w:rFonts w:cs="Times New Roman"/>
          <w:lang w:val="en-US"/>
        </w:rPr>
        <w:t>A concave hull encloses points more compact</w:t>
      </w:r>
      <w:r w:rsidRPr="00507462">
        <w:rPr>
          <w:rFonts w:cs="Times New Roman"/>
          <w:lang w:val="en-US"/>
        </w:rPr>
        <w:t>ly</w:t>
      </w:r>
      <w:r w:rsidR="00E03AB4" w:rsidRPr="00507462">
        <w:rPr>
          <w:rFonts w:cs="Times New Roman"/>
          <w:lang w:val="en-US"/>
        </w:rPr>
        <w:t xml:space="preserve"> than a convex hull </w:t>
      </w:r>
      <w:r w:rsidR="00E03AB4" w:rsidRPr="00507462">
        <w:rPr>
          <w:rFonts w:cs="Times New Roman"/>
          <w:lang w:val="en-US"/>
        </w:rPr>
        <w:fldChar w:fldCharType="begin"/>
      </w:r>
      <w:r w:rsidR="00092080">
        <w:rPr>
          <w:rFonts w:cs="Times New Roman"/>
          <w:lang w:val="en-US"/>
        </w:rPr>
        <w:instrText xml:space="preserve"> ADDIN ZOTERO_ITEM CSL_CITATION {"citationID":"LvPTfvPZ","properties":{"formattedCitation":"(Asaeedi et al., 2017)","plainCitation":"(Asaeedi et al., 2017)","noteIndex":0},"citationItems":[{"id":61,"uris":["http://zotero.org/users/1557557/items/X8FBK7CC"],"itemData":{"id":61,"type":"article-journal","container-title":"Theoretical Computer Science","DOI":"10.1016/j.tcs.2017.08.014","ISSN":"03043975","journalAbbreviation":"Theoretical Computer Science","language":"en","page":"48-59","source":"DOI.org (Crossref)","title":"α-Concave hull, a generalization of convex hull","volume":"702","author":[{"family":"Asaeedi","given":"Saeed"},{"family":"Didehvar","given":"Farzad"},{"family":"Mohades","given":"Ali"}],"issued":{"date-parts":[["2017",11]]}}}],"schema":"https://github.com/citation-style-language/schema/raw/master/csl-citation.json"} </w:instrText>
      </w:r>
      <w:r w:rsidR="00E03AB4" w:rsidRPr="00507462">
        <w:rPr>
          <w:rFonts w:cs="Times New Roman"/>
          <w:lang w:val="en-US"/>
        </w:rPr>
        <w:fldChar w:fldCharType="separate"/>
      </w:r>
      <w:r w:rsidR="00092080">
        <w:rPr>
          <w:rFonts w:cs="Times New Roman"/>
          <w:noProof/>
          <w:lang w:val="en-US"/>
        </w:rPr>
        <w:t>(Asaeedi et al., 2017)</w:t>
      </w:r>
      <w:r w:rsidR="00E03AB4" w:rsidRPr="00507462">
        <w:rPr>
          <w:rFonts w:cs="Times New Roman"/>
          <w:lang w:val="en-US"/>
        </w:rPr>
        <w:fldChar w:fldCharType="end"/>
      </w:r>
      <w:r w:rsidR="00E03AB4" w:rsidRPr="00507462">
        <w:rPr>
          <w:rFonts w:cs="Times New Roman"/>
          <w:lang w:val="en-US"/>
        </w:rPr>
        <w:t xml:space="preserve">. It permits internal angles larger than 180 degrees. These internal angles create dents, allowing the researcher to exclude large areas without any data points and hence facilitating more realistic information about the conflict shape’s type of environment (see Figure </w:t>
      </w:r>
      <w:r w:rsidR="00B23A30" w:rsidRPr="00507462">
        <w:rPr>
          <w:rFonts w:cs="Times New Roman"/>
          <w:lang w:val="en-US"/>
        </w:rPr>
        <w:t>1</w:t>
      </w:r>
      <w:r w:rsidR="00E03AB4" w:rsidRPr="00507462">
        <w:rPr>
          <w:rFonts w:cs="Times New Roman"/>
          <w:lang w:val="en-US"/>
        </w:rPr>
        <w:t xml:space="preserve">). The UCDP family of datasets offers conflict polygons based on conflict dyads. These conflict polygons are convex hulls based on the location of the events allocated to given conflict dyads. Yet the resulting polygon does not allow for dents and consequently includes large regions without conflict events. Since a convex hull does not allow for external angles smaller than 180 degrees, the polygon also includes the red area without any events. </w:t>
      </w:r>
    </w:p>
    <w:p w14:paraId="16AB71BC" w14:textId="59795E4D" w:rsidR="003D6062" w:rsidRPr="00507462" w:rsidRDefault="003D6062" w:rsidP="00507462">
      <w:pPr>
        <w:keepNext/>
        <w:spacing w:after="0" w:line="276" w:lineRule="auto"/>
        <w:rPr>
          <w:rFonts w:eastAsiaTheme="minorEastAsia" w:cs="Times New Roman"/>
          <w:lang w:val="en-US"/>
        </w:rPr>
      </w:pPr>
    </w:p>
    <w:p w14:paraId="267DB572" w14:textId="744E8663" w:rsidR="00E03AB4" w:rsidRPr="00507462" w:rsidRDefault="001B503B" w:rsidP="00507462">
      <w:pPr>
        <w:pStyle w:val="ListParagraph"/>
        <w:numPr>
          <w:ilvl w:val="0"/>
          <w:numId w:val="48"/>
        </w:numPr>
        <w:spacing w:line="276" w:lineRule="auto"/>
        <w:rPr>
          <w:rFonts w:cs="Times New Roman"/>
          <w:lang w:val="en-US"/>
        </w:rPr>
      </w:pPr>
      <w:r w:rsidRPr="00507462">
        <w:rPr>
          <w:rFonts w:eastAsiaTheme="minorEastAsia" w:cs="Times New Roman"/>
          <w:lang w:val="en-US"/>
        </w:rPr>
        <w:t>W</w:t>
      </w:r>
      <w:r w:rsidR="00AB4518" w:rsidRPr="00507462">
        <w:rPr>
          <w:rFonts w:eastAsiaTheme="minorEastAsia" w:cs="Times New Roman"/>
          <w:lang w:val="en-US"/>
        </w:rPr>
        <w:t xml:space="preserve">e </w:t>
      </w:r>
      <w:r w:rsidR="0088188F" w:rsidRPr="00507462">
        <w:rPr>
          <w:rFonts w:eastAsiaTheme="minorEastAsia" w:cs="Times New Roman"/>
          <w:lang w:val="en-US"/>
        </w:rPr>
        <w:t>identify any</w:t>
      </w:r>
      <w:r w:rsidR="00AB4518" w:rsidRPr="00507462">
        <w:rPr>
          <w:rFonts w:eastAsiaTheme="minorEastAsia" w:cs="Times New Roman"/>
          <w:lang w:val="en-US"/>
        </w:rPr>
        <w:t xml:space="preserve"> outliers </w:t>
      </w:r>
      <w:r w:rsidR="0088188F" w:rsidRPr="00507462">
        <w:rPr>
          <w:rFonts w:eastAsiaTheme="minorEastAsia" w:cs="Times New Roman"/>
          <w:lang w:val="en-US"/>
        </w:rPr>
        <w:t>(</w:t>
      </w:r>
      <w:proofErr w:type="spellStart"/>
      <w:r w:rsidR="0088188F" w:rsidRPr="00507462">
        <w:rPr>
          <w:rFonts w:eastAsiaTheme="minorEastAsia" w:cs="Times New Roman"/>
          <w:lang w:val="en-US"/>
        </w:rPr>
        <w:t>Croicu</w:t>
      </w:r>
      <w:proofErr w:type="spellEnd"/>
      <w:r w:rsidR="0088188F" w:rsidRPr="00507462">
        <w:rPr>
          <w:rFonts w:eastAsiaTheme="minorEastAsia" w:cs="Times New Roman"/>
          <w:lang w:val="en-US"/>
        </w:rPr>
        <w:t xml:space="preserve"> and Sundberg, 2012) </w:t>
      </w:r>
      <w:r w:rsidR="00AB4518" w:rsidRPr="00507462">
        <w:rPr>
          <w:rFonts w:eastAsiaTheme="minorEastAsia" w:cs="Times New Roman"/>
          <w:lang w:val="en-US"/>
        </w:rPr>
        <w:t>and</w:t>
      </w:r>
      <w:r w:rsidRPr="00507462">
        <w:rPr>
          <w:rFonts w:eastAsiaTheme="minorEastAsia" w:cs="Times New Roman"/>
          <w:lang w:val="en-US"/>
        </w:rPr>
        <w:t xml:space="preserve"> </w:t>
      </w:r>
      <w:r w:rsidR="00AB4518" w:rsidRPr="00507462">
        <w:rPr>
          <w:rFonts w:eastAsiaTheme="minorEastAsia" w:cs="Times New Roman"/>
          <w:lang w:val="en-US"/>
        </w:rPr>
        <w:t>redraw the conflict shapes</w:t>
      </w:r>
      <w:r w:rsidRPr="00507462">
        <w:rPr>
          <w:rFonts w:eastAsiaTheme="minorEastAsia" w:cs="Times New Roman"/>
          <w:lang w:val="en-US"/>
        </w:rPr>
        <w:t xml:space="preserve"> if outliers were removed</w:t>
      </w:r>
      <w:r w:rsidR="00AB4518" w:rsidRPr="00507462">
        <w:rPr>
          <w:rFonts w:eastAsiaTheme="minorEastAsia" w:cs="Times New Roman"/>
          <w:lang w:val="en-US"/>
        </w:rPr>
        <w:t>.</w:t>
      </w:r>
      <w:r w:rsidR="00E03AB4" w:rsidRPr="00507462">
        <w:rPr>
          <w:rFonts w:eastAsiaTheme="minorEastAsia" w:cs="Times New Roman"/>
          <w:lang w:val="en-US"/>
        </w:rPr>
        <w:t xml:space="preserve"> </w:t>
      </w:r>
      <w:r w:rsidR="00E03AB4" w:rsidRPr="00507462">
        <w:rPr>
          <w:rFonts w:cs="Times New Roman"/>
          <w:lang w:val="en-US"/>
        </w:rPr>
        <w:t xml:space="preserve">When events occur far away from the conflict setting, we exclude them from the conflict shape because they would unreasonably stretch the geographical scope. We consider an event an outlier if removing it would lead to a 15 percent contraction of the concave hull area. While </w:t>
      </w:r>
      <w:proofErr w:type="spellStart"/>
      <w:r w:rsidR="00E03AB4" w:rsidRPr="00507462">
        <w:rPr>
          <w:rFonts w:cs="Times New Roman"/>
          <w:lang w:val="en-US"/>
        </w:rPr>
        <w:t>Croicu</w:t>
      </w:r>
      <w:proofErr w:type="spellEnd"/>
      <w:r w:rsidR="00E03AB4" w:rsidRPr="00507462">
        <w:rPr>
          <w:rFonts w:cs="Times New Roman"/>
          <w:lang w:val="en-US"/>
        </w:rPr>
        <w:t xml:space="preserve"> and Sundberg (2012) use a 20 percent threshold for their convex hull</w:t>
      </w:r>
      <w:r w:rsidR="0088188F" w:rsidRPr="00507462">
        <w:rPr>
          <w:rFonts w:cs="Times New Roman"/>
          <w:lang w:val="en-US"/>
        </w:rPr>
        <w:t>-</w:t>
      </w:r>
      <w:r w:rsidR="00E03AB4" w:rsidRPr="00507462">
        <w:rPr>
          <w:rFonts w:cs="Times New Roman"/>
          <w:lang w:val="en-US"/>
        </w:rPr>
        <w:t xml:space="preserve">based polygons, we lower the cut-off point because the concave hull we use produces areas smaller than a convex one. The 15 percent rule does not apply if the event involves more than 10 percent of the total number of deaths in the polygon for a given year. In some situations, we consider a group of events to be potential outliers, i.e., when the events occur in the same or nearby location. We do not remove more than 5 percent of the total number of events that are outliers to keep a realistic shape and spatial pattern of each conflict.  </w:t>
      </w:r>
    </w:p>
    <w:p w14:paraId="3E791855" w14:textId="4BED7168" w:rsidR="00B25227" w:rsidRPr="00507462" w:rsidRDefault="00AC0BAA" w:rsidP="00507462">
      <w:pPr>
        <w:spacing w:after="0" w:line="276" w:lineRule="auto"/>
        <w:ind w:left="720"/>
        <w:rPr>
          <w:rFonts w:cs="Times New Roman"/>
          <w:lang w:val="en-US"/>
        </w:rPr>
      </w:pPr>
      <w:r w:rsidRPr="00507462">
        <w:rPr>
          <w:rFonts w:cs="Times New Roman"/>
          <w:lang w:val="en-US"/>
        </w:rPr>
        <w:t xml:space="preserve">To </w:t>
      </w:r>
      <w:r w:rsidR="00E03AB4" w:rsidRPr="00507462">
        <w:rPr>
          <w:rFonts w:cs="Times New Roman"/>
          <w:lang w:val="en-US"/>
        </w:rPr>
        <w:t>detect outlier</w:t>
      </w:r>
      <w:r w:rsidR="0098625B" w:rsidRPr="00507462">
        <w:rPr>
          <w:rFonts w:cs="Times New Roman"/>
          <w:lang w:val="en-US"/>
        </w:rPr>
        <w:t>s</w:t>
      </w:r>
      <w:r w:rsidRPr="00507462">
        <w:rPr>
          <w:rFonts w:cs="Times New Roman"/>
          <w:lang w:val="en-US"/>
        </w:rPr>
        <w:t xml:space="preserve"> for each year separately</w:t>
      </w:r>
      <w:r w:rsidR="00E370B8">
        <w:rPr>
          <w:rFonts w:cs="Times New Roman"/>
          <w:lang w:val="en-US"/>
        </w:rPr>
        <w:t>, we</w:t>
      </w:r>
      <w:r w:rsidR="0098625B" w:rsidRPr="00507462">
        <w:rPr>
          <w:rFonts w:cs="Times New Roman"/>
          <w:lang w:val="en-US"/>
        </w:rPr>
        <w:t xml:space="preserve"> v</w:t>
      </w:r>
      <w:r w:rsidR="00E03AB4" w:rsidRPr="00507462">
        <w:rPr>
          <w:rFonts w:cs="Times New Roman"/>
          <w:lang w:val="en-US"/>
        </w:rPr>
        <w:t>isually detect events—potential outliers—that seem to be located far away from most other events.</w:t>
      </w:r>
      <w:r w:rsidR="00E03AB4" w:rsidRPr="00507462">
        <w:rPr>
          <w:rStyle w:val="EndnoteReference"/>
          <w:rFonts w:cs="Times New Roman"/>
          <w:lang w:val="en-US"/>
        </w:rPr>
        <w:endnoteReference w:id="4"/>
      </w:r>
      <w:r w:rsidR="00E03AB4" w:rsidRPr="00507462">
        <w:rPr>
          <w:rFonts w:cs="Times New Roman"/>
          <w:lang w:val="en-US"/>
        </w:rPr>
        <w:t xml:space="preserve"> </w:t>
      </w:r>
      <w:r w:rsidR="0098625B" w:rsidRPr="00507462">
        <w:rPr>
          <w:rFonts w:cs="Times New Roman"/>
          <w:lang w:val="en-US"/>
        </w:rPr>
        <w:t>We then c</w:t>
      </w:r>
      <w:r w:rsidR="00E03AB4" w:rsidRPr="00507462">
        <w:rPr>
          <w:rFonts w:cs="Times New Roman"/>
          <w:lang w:val="en-US"/>
        </w:rPr>
        <w:t>alculat</w:t>
      </w:r>
      <w:r w:rsidR="003C0F71" w:rsidRPr="00507462">
        <w:rPr>
          <w:rFonts w:cs="Times New Roman"/>
          <w:lang w:val="en-US"/>
        </w:rPr>
        <w:t>e</w:t>
      </w:r>
      <w:r w:rsidR="00E03AB4" w:rsidRPr="00507462">
        <w:rPr>
          <w:rFonts w:cs="Times New Roman"/>
          <w:lang w:val="en-US"/>
        </w:rPr>
        <w:t xml:space="preserve"> the total number of fatalities in the concave hull area.</w:t>
      </w:r>
      <w:r w:rsidR="0098625B" w:rsidRPr="00507462">
        <w:rPr>
          <w:rFonts w:cs="Times New Roman"/>
          <w:lang w:val="en-US"/>
        </w:rPr>
        <w:t xml:space="preserve"> Subsequently, we c</w:t>
      </w:r>
      <w:r w:rsidR="00E03AB4" w:rsidRPr="00507462">
        <w:rPr>
          <w:rFonts w:cs="Times New Roman"/>
          <w:lang w:val="en-US"/>
        </w:rPr>
        <w:t>alculat</w:t>
      </w:r>
      <w:r w:rsidR="0098625B" w:rsidRPr="00507462">
        <w:rPr>
          <w:rFonts w:cs="Times New Roman"/>
          <w:lang w:val="en-US"/>
        </w:rPr>
        <w:t>e</w:t>
      </w:r>
      <w:r w:rsidR="00E03AB4" w:rsidRPr="00507462">
        <w:rPr>
          <w:rFonts w:cs="Times New Roman"/>
          <w:lang w:val="en-US"/>
        </w:rPr>
        <w:t xml:space="preserve"> the concave hull area </w:t>
      </w:r>
      <w:r w:rsidRPr="00507462">
        <w:rPr>
          <w:rFonts w:cs="Times New Roman"/>
          <w:lang w:val="en-US"/>
        </w:rPr>
        <w:t xml:space="preserve">percentage </w:t>
      </w:r>
      <w:r w:rsidR="00E03AB4" w:rsidRPr="00507462">
        <w:rPr>
          <w:rFonts w:cs="Times New Roman"/>
          <w:lang w:val="en-US"/>
        </w:rPr>
        <w:t>that contracts after removing the potential outliers. If it contracts less than 15 percent, the event is not considered an outlier.</w:t>
      </w:r>
      <w:r w:rsidR="00E03AB4" w:rsidRPr="00507462">
        <w:rPr>
          <w:rStyle w:val="EndnoteReference"/>
          <w:rFonts w:cs="Times New Roman"/>
          <w:lang w:val="en-US"/>
        </w:rPr>
        <w:endnoteReference w:id="5"/>
      </w:r>
      <w:r w:rsidR="00FE06BC" w:rsidRPr="00507462">
        <w:rPr>
          <w:rFonts w:cs="Times New Roman"/>
          <w:lang w:val="en-US"/>
        </w:rPr>
        <w:t xml:space="preserve"> </w:t>
      </w:r>
      <w:r w:rsidR="00E03AB4" w:rsidRPr="00507462">
        <w:rPr>
          <w:rFonts w:cs="Times New Roman"/>
          <w:lang w:val="en-US"/>
        </w:rPr>
        <w:t>If it contracts more than 15 percent, we calculate the percentage decrease in the total number of fatalities by removing the event. If the decrease is larger than 5 percent, the event is not considered an outlier.</w:t>
      </w:r>
      <w:r w:rsidR="00FE06BC" w:rsidRPr="00507462">
        <w:rPr>
          <w:rFonts w:cs="Times New Roman"/>
          <w:lang w:val="en-US"/>
        </w:rPr>
        <w:t xml:space="preserve"> </w:t>
      </w:r>
      <w:r w:rsidR="00E03AB4" w:rsidRPr="00507462">
        <w:rPr>
          <w:rFonts w:cs="Times New Roman"/>
          <w:lang w:val="en-US"/>
        </w:rPr>
        <w:t>In assessing a group of events that are clustered close to each other, we calculate the percentage decrease in the total number of events. If the reduction is equal to or larger than 5 percent, the events are not considered outliers.</w:t>
      </w:r>
      <w:r w:rsidR="0098625B" w:rsidRPr="00507462">
        <w:rPr>
          <w:rFonts w:cs="Times New Roman"/>
          <w:lang w:val="en-US"/>
        </w:rPr>
        <w:t xml:space="preserve"> Finally, i</w:t>
      </w:r>
      <w:r w:rsidR="00E03AB4" w:rsidRPr="00507462">
        <w:rPr>
          <w:rFonts w:cs="Times New Roman"/>
          <w:lang w:val="en-US"/>
        </w:rPr>
        <w:t xml:space="preserve">f an event is identified as outlier, we exclude it from calculating the concave hull’s new area and from the total number of fatalities. </w:t>
      </w:r>
      <w:r w:rsidR="003C0F71" w:rsidRPr="00507462">
        <w:rPr>
          <w:rFonts w:cs="Times New Roman"/>
          <w:lang w:val="en-US"/>
        </w:rPr>
        <w:t>We select t</w:t>
      </w:r>
      <w:r w:rsidR="00E03AB4" w:rsidRPr="00507462">
        <w:rPr>
          <w:rFonts w:cs="Times New Roman"/>
          <w:lang w:val="en-US"/>
        </w:rPr>
        <w:t xml:space="preserve">he next </w:t>
      </w:r>
      <w:r w:rsidR="00E03AB4" w:rsidRPr="00507462">
        <w:rPr>
          <w:rFonts w:cs="Times New Roman"/>
          <w:lang w:val="en-US"/>
        </w:rPr>
        <w:lastRenderedPageBreak/>
        <w:t xml:space="preserve">closest outlier </w:t>
      </w:r>
      <w:r w:rsidR="003C0F71" w:rsidRPr="00507462">
        <w:rPr>
          <w:rFonts w:cs="Times New Roman"/>
          <w:lang w:val="en-US"/>
        </w:rPr>
        <w:t xml:space="preserve">and </w:t>
      </w:r>
      <w:r w:rsidR="00E03AB4" w:rsidRPr="00507462">
        <w:rPr>
          <w:rFonts w:cs="Times New Roman"/>
          <w:lang w:val="en-US"/>
        </w:rPr>
        <w:t>repeat</w:t>
      </w:r>
      <w:r w:rsidR="003C0F71" w:rsidRPr="00507462">
        <w:rPr>
          <w:rFonts w:cs="Times New Roman"/>
          <w:lang w:val="en-US"/>
        </w:rPr>
        <w:t xml:space="preserve"> the calculations</w:t>
      </w:r>
      <w:r w:rsidR="00E03AB4" w:rsidRPr="00507462">
        <w:rPr>
          <w:rFonts w:cs="Times New Roman"/>
          <w:lang w:val="en-US"/>
        </w:rPr>
        <w:t xml:space="preserve"> until all potential outliers are assessed, or the number of events removed reaches 5 percent of the total events.</w:t>
      </w:r>
    </w:p>
    <w:tbl>
      <w:tblPr>
        <w:tblStyle w:val="TableGridLight"/>
        <w:tblW w:w="0" w:type="auto"/>
        <w:tblLook w:val="04A0" w:firstRow="1" w:lastRow="0" w:firstColumn="1" w:lastColumn="0" w:noHBand="0" w:noVBand="1"/>
      </w:tblPr>
      <w:tblGrid>
        <w:gridCol w:w="4680"/>
        <w:gridCol w:w="4181"/>
      </w:tblGrid>
      <w:tr w:rsidR="00C373D4" w:rsidRPr="00F33903" w14:paraId="2F5B9FDD" w14:textId="77777777" w:rsidTr="00CE5F38">
        <w:trPr>
          <w:trHeight w:val="3956"/>
        </w:trPr>
        <w:tc>
          <w:tcPr>
            <w:tcW w:w="4320" w:type="dxa"/>
          </w:tcPr>
          <w:p w14:paraId="64C2D2B6" w14:textId="77777777" w:rsidR="003D6062" w:rsidRPr="003D6062" w:rsidRDefault="003D6062" w:rsidP="0025555B">
            <w:pPr>
              <w:pStyle w:val="ListParagraph"/>
              <w:spacing w:line="276" w:lineRule="auto"/>
              <w:ind w:left="360"/>
              <w:rPr>
                <w:lang w:val="en-US"/>
              </w:rPr>
            </w:pPr>
            <w:r w:rsidRPr="00F33903">
              <w:rPr>
                <w:noProof/>
                <w:lang w:val="en-US"/>
              </w:rPr>
              <w:drawing>
                <wp:inline distT="0" distB="0" distL="0" distR="0" wp14:anchorId="3E51329A" wp14:editId="4C0F1862">
                  <wp:extent cx="2606400" cy="2734324"/>
                  <wp:effectExtent l="0" t="0" r="0" b="0"/>
                  <wp:docPr id="138" name="Picture 1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6400" cy="2734324"/>
                          </a:xfrm>
                          <a:prstGeom prst="rect">
                            <a:avLst/>
                          </a:prstGeom>
                        </pic:spPr>
                      </pic:pic>
                    </a:graphicData>
                  </a:graphic>
                </wp:inline>
              </w:drawing>
            </w:r>
          </w:p>
        </w:tc>
        <w:tc>
          <w:tcPr>
            <w:tcW w:w="4181" w:type="dxa"/>
          </w:tcPr>
          <w:p w14:paraId="211A7652" w14:textId="77777777" w:rsidR="003D6062" w:rsidRPr="00F33903" w:rsidRDefault="003D6062" w:rsidP="00CE5F38">
            <w:pPr>
              <w:keepNext/>
              <w:spacing w:line="276" w:lineRule="auto"/>
              <w:rPr>
                <w:lang w:val="en-US"/>
              </w:rPr>
            </w:pPr>
            <w:r w:rsidRPr="00F33903">
              <w:rPr>
                <w:noProof/>
                <w:lang w:val="en-US"/>
              </w:rPr>
              <w:drawing>
                <wp:inline distT="0" distB="0" distL="0" distR="0" wp14:anchorId="7A274AA7" wp14:editId="5067EDD1">
                  <wp:extent cx="2518370" cy="2736000"/>
                  <wp:effectExtent l="0" t="0" r="0" b="0"/>
                  <wp:docPr id="139" name="Picture 1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8370" cy="2736000"/>
                          </a:xfrm>
                          <a:prstGeom prst="rect">
                            <a:avLst/>
                          </a:prstGeom>
                        </pic:spPr>
                      </pic:pic>
                    </a:graphicData>
                  </a:graphic>
                </wp:inline>
              </w:drawing>
            </w:r>
          </w:p>
        </w:tc>
      </w:tr>
    </w:tbl>
    <w:p w14:paraId="3DF8DF32" w14:textId="77777777" w:rsidR="003D6062" w:rsidRPr="00F33903" w:rsidRDefault="003D6062" w:rsidP="003D6062">
      <w:pPr>
        <w:pStyle w:val="Caption"/>
        <w:spacing w:after="0" w:line="276" w:lineRule="auto"/>
        <w:jc w:val="left"/>
        <w:rPr>
          <w:rFonts w:cs="Times New Roman"/>
          <w:iCs w:val="0"/>
          <w:color w:val="auto"/>
          <w:sz w:val="22"/>
          <w:szCs w:val="22"/>
          <w:highlight w:val="yellow"/>
          <w:lang w:val="en-US"/>
        </w:rPr>
      </w:pPr>
    </w:p>
    <w:p w14:paraId="65DB2899" w14:textId="23A24145" w:rsidR="003D6062" w:rsidRPr="0025555B" w:rsidRDefault="003D6062" w:rsidP="0025555B">
      <w:pPr>
        <w:spacing w:after="0" w:line="276" w:lineRule="auto"/>
        <w:jc w:val="left"/>
        <w:rPr>
          <w:i/>
          <w:iCs/>
          <w:lang w:val="en-US"/>
        </w:rPr>
      </w:pPr>
      <w:r w:rsidRPr="0025555B">
        <w:rPr>
          <w:rFonts w:cs="Times New Roman"/>
          <w:i/>
          <w:iCs/>
          <w:lang w:val="en-US"/>
        </w:rPr>
        <w:t xml:space="preserve">Figure </w:t>
      </w:r>
      <w:r w:rsidR="004A67B8">
        <w:rPr>
          <w:rFonts w:cs="Times New Roman"/>
          <w:i/>
          <w:iCs/>
          <w:lang w:val="en-US"/>
        </w:rPr>
        <w:t>1</w:t>
      </w:r>
      <w:r w:rsidRPr="0025555B">
        <w:rPr>
          <w:rFonts w:cs="Times New Roman"/>
          <w:i/>
          <w:iCs/>
          <w:noProof/>
          <w:lang w:val="en-US"/>
        </w:rPr>
        <w:t>:</w:t>
      </w:r>
      <w:r w:rsidRPr="0025555B">
        <w:rPr>
          <w:rFonts w:cs="Times New Roman"/>
          <w:i/>
          <w:iCs/>
          <w:lang w:val="en-US"/>
        </w:rPr>
        <w:t xml:space="preserve"> </w:t>
      </w:r>
      <w:r w:rsidR="00D52A06">
        <w:rPr>
          <w:rFonts w:cs="Times New Roman"/>
          <w:i/>
          <w:iCs/>
          <w:lang w:val="en-US"/>
        </w:rPr>
        <w:t>Lake Chad region c</w:t>
      </w:r>
      <w:r w:rsidRPr="0025555B">
        <w:rPr>
          <w:rFonts w:cs="Times New Roman"/>
          <w:i/>
          <w:iCs/>
          <w:lang w:val="en-US"/>
        </w:rPr>
        <w:t>onflict shape in 2014 overlayed with PRIO-GRIDs. Left: Dots and lines represent conflict events, a concave hull (red) and approximately 50-km buffer (blue), respectively. Right: PRIO-GRIDs (red) covering the conflict shape.</w:t>
      </w:r>
    </w:p>
    <w:p w14:paraId="0FC253A6" w14:textId="77777777" w:rsidR="00AB4518" w:rsidRPr="00F33903" w:rsidRDefault="00AB4518" w:rsidP="00BE1628">
      <w:pPr>
        <w:spacing w:after="0" w:line="276" w:lineRule="auto"/>
        <w:rPr>
          <w:lang w:val="en-US"/>
        </w:rPr>
      </w:pPr>
    </w:p>
    <w:p w14:paraId="6EC34DE0" w14:textId="4F1B02E2" w:rsidR="00846FC5" w:rsidRPr="00EC44A9" w:rsidRDefault="00773A51" w:rsidP="00EC44A9">
      <w:pPr>
        <w:pStyle w:val="ListParagraph"/>
        <w:numPr>
          <w:ilvl w:val="0"/>
          <w:numId w:val="48"/>
        </w:numPr>
        <w:spacing w:after="0" w:line="276" w:lineRule="auto"/>
        <w:rPr>
          <w:rFonts w:eastAsiaTheme="minorEastAsia"/>
          <w:lang w:val="en-US"/>
        </w:rPr>
      </w:pPr>
      <w:r>
        <w:rPr>
          <w:rFonts w:eastAsiaTheme="minorEastAsia"/>
          <w:lang w:val="en-US"/>
        </w:rPr>
        <w:t>W</w:t>
      </w:r>
      <w:r w:rsidR="00AB4518" w:rsidRPr="00AB4B99">
        <w:rPr>
          <w:rFonts w:eastAsiaTheme="minorEastAsia"/>
          <w:lang w:val="en-US"/>
        </w:rPr>
        <w:t>e check for what we call the friction mechanism</w:t>
      </w:r>
      <w:r w:rsidR="005A7F51" w:rsidRPr="00AB4B99">
        <w:rPr>
          <w:rFonts w:eastAsiaTheme="minorEastAsia"/>
          <w:lang w:val="en-US"/>
        </w:rPr>
        <w:t xml:space="preserve">: </w:t>
      </w:r>
      <w:r w:rsidR="00163AC9" w:rsidRPr="00AB4B99">
        <w:rPr>
          <w:rFonts w:eastAsiaTheme="minorEastAsia"/>
          <w:lang w:val="en-US"/>
        </w:rPr>
        <w:t xml:space="preserve">a conflict </w:t>
      </w:r>
      <w:r w:rsidR="00AB4518" w:rsidRPr="00AB4B99">
        <w:rPr>
          <w:rFonts w:eastAsiaTheme="minorEastAsia"/>
          <w:lang w:val="en-US"/>
        </w:rPr>
        <w:t>intersect</w:t>
      </w:r>
      <w:r w:rsidR="00163AC9" w:rsidRPr="00AB4B99">
        <w:rPr>
          <w:rFonts w:eastAsiaTheme="minorEastAsia"/>
          <w:lang w:val="en-US"/>
        </w:rPr>
        <w:t>s</w:t>
      </w:r>
      <w:r w:rsidR="00AB4518" w:rsidRPr="00AB4B99">
        <w:rPr>
          <w:rFonts w:eastAsiaTheme="minorEastAsia"/>
          <w:lang w:val="en-US"/>
        </w:rPr>
        <w:t xml:space="preserve"> substantively in time and space </w:t>
      </w:r>
      <w:r w:rsidR="008E60A0" w:rsidRPr="00AB4B99">
        <w:rPr>
          <w:rFonts w:eastAsiaTheme="minorEastAsia"/>
          <w:lang w:val="en-US"/>
        </w:rPr>
        <w:t xml:space="preserve">with the </w:t>
      </w:r>
      <w:r w:rsidR="00857522" w:rsidRPr="00AB4B99">
        <w:rPr>
          <w:rFonts w:eastAsiaTheme="minorEastAsia"/>
          <w:lang w:val="en-US"/>
        </w:rPr>
        <w:t>anchor</w:t>
      </w:r>
      <w:r w:rsidR="00872803" w:rsidRPr="00AB4B99">
        <w:rPr>
          <w:rFonts w:eastAsiaTheme="minorEastAsia"/>
          <w:lang w:val="en-US"/>
        </w:rPr>
        <w:t xml:space="preserve"> </w:t>
      </w:r>
      <w:r w:rsidR="002E243C" w:rsidRPr="00AB4B99">
        <w:rPr>
          <w:rFonts w:eastAsiaTheme="minorEastAsia"/>
          <w:lang w:val="en-US"/>
        </w:rPr>
        <w:t xml:space="preserve">conflict </w:t>
      </w:r>
      <w:r w:rsidR="00AB4518" w:rsidRPr="00AB4B99">
        <w:rPr>
          <w:rFonts w:eastAsiaTheme="minorEastAsia"/>
          <w:lang w:val="en-US"/>
        </w:rPr>
        <w:t xml:space="preserve">yet </w:t>
      </w:r>
      <w:proofErr w:type="spellStart"/>
      <w:r w:rsidR="00AB4518" w:rsidRPr="00AB4B99">
        <w:rPr>
          <w:rFonts w:eastAsiaTheme="minorEastAsia"/>
          <w:lang w:val="en-US"/>
        </w:rPr>
        <w:t>evolve</w:t>
      </w:r>
      <w:r w:rsidR="002E243C" w:rsidRPr="00AB4B99">
        <w:rPr>
          <w:rFonts w:eastAsiaTheme="minorEastAsia"/>
          <w:lang w:val="en-US"/>
        </w:rPr>
        <w:t>s</w:t>
      </w:r>
      <w:proofErr w:type="spellEnd"/>
      <w:r w:rsidR="00AB4518" w:rsidRPr="00AB4B99">
        <w:rPr>
          <w:rFonts w:eastAsiaTheme="minorEastAsia"/>
          <w:lang w:val="en-US"/>
        </w:rPr>
        <w:t xml:space="preserve"> around a different contested issue. We assume that such </w:t>
      </w:r>
      <w:r w:rsidR="002E243C" w:rsidRPr="00AB4B99">
        <w:rPr>
          <w:rFonts w:eastAsiaTheme="minorEastAsia"/>
          <w:lang w:val="en-US"/>
        </w:rPr>
        <w:t xml:space="preserve">a </w:t>
      </w:r>
      <w:r w:rsidR="00AB4518" w:rsidRPr="00AB4B99">
        <w:rPr>
          <w:rFonts w:eastAsiaTheme="minorEastAsia"/>
          <w:lang w:val="en-US"/>
        </w:rPr>
        <w:t xml:space="preserve">conflict can affect </w:t>
      </w:r>
      <w:r w:rsidR="002E243C" w:rsidRPr="00AB4B99">
        <w:rPr>
          <w:rFonts w:eastAsiaTheme="minorEastAsia"/>
          <w:lang w:val="en-US"/>
        </w:rPr>
        <w:t xml:space="preserve">the </w:t>
      </w:r>
      <w:r w:rsidR="00857522" w:rsidRPr="00AB4B99">
        <w:rPr>
          <w:rFonts w:eastAsiaTheme="minorEastAsia"/>
          <w:lang w:val="en-US"/>
        </w:rPr>
        <w:t>anchor</w:t>
      </w:r>
      <w:r w:rsidR="002F512F" w:rsidRPr="00AB4B99">
        <w:rPr>
          <w:rFonts w:eastAsiaTheme="minorEastAsia"/>
          <w:lang w:val="en-US"/>
        </w:rPr>
        <w:t xml:space="preserve"> </w:t>
      </w:r>
      <w:r w:rsidR="002E243C" w:rsidRPr="00AB4B99">
        <w:rPr>
          <w:rFonts w:eastAsiaTheme="minorEastAsia"/>
          <w:lang w:val="en-US"/>
        </w:rPr>
        <w:t xml:space="preserve">conflict </w:t>
      </w:r>
      <w:r w:rsidR="005130B0" w:rsidRPr="00AB4B99">
        <w:rPr>
          <w:rFonts w:eastAsiaTheme="minorEastAsia"/>
          <w:lang w:val="en-US"/>
        </w:rPr>
        <w:t>in the actors</w:t>
      </w:r>
      <w:r w:rsidR="007D3704" w:rsidRPr="00AB4B99">
        <w:rPr>
          <w:rFonts w:eastAsiaTheme="minorEastAsia"/>
          <w:lang w:val="en-US"/>
        </w:rPr>
        <w:t xml:space="preserve"> involved</w:t>
      </w:r>
      <w:r w:rsidR="003C0F71" w:rsidRPr="00AB4B99">
        <w:rPr>
          <w:rFonts w:eastAsiaTheme="minorEastAsia"/>
          <w:lang w:val="en-US"/>
        </w:rPr>
        <w:t xml:space="preserve"> </w:t>
      </w:r>
      <w:r w:rsidR="007D3704" w:rsidRPr="00AB4B99">
        <w:rPr>
          <w:rFonts w:eastAsiaTheme="minorEastAsia"/>
          <w:lang w:val="en-US"/>
        </w:rPr>
        <w:t xml:space="preserve">and in the impact </w:t>
      </w:r>
      <w:r w:rsidR="00684DDE" w:rsidRPr="00AB4B99">
        <w:rPr>
          <w:rFonts w:eastAsiaTheme="minorEastAsia"/>
          <w:lang w:val="en-US"/>
        </w:rPr>
        <w:t>the conflict</w:t>
      </w:r>
      <w:r w:rsidR="007D3704" w:rsidRPr="00AB4B99">
        <w:rPr>
          <w:rFonts w:eastAsiaTheme="minorEastAsia"/>
          <w:lang w:val="en-US"/>
        </w:rPr>
        <w:t xml:space="preserve"> h</w:t>
      </w:r>
      <w:r w:rsidR="00E407AC" w:rsidRPr="00AB4B99">
        <w:rPr>
          <w:rFonts w:eastAsiaTheme="minorEastAsia"/>
          <w:lang w:val="en-US"/>
        </w:rPr>
        <w:t>a</w:t>
      </w:r>
      <w:r w:rsidR="004B52F9" w:rsidRPr="00AB4B99">
        <w:rPr>
          <w:rFonts w:eastAsiaTheme="minorEastAsia"/>
          <w:lang w:val="en-US"/>
        </w:rPr>
        <w:t>s</w:t>
      </w:r>
      <w:r w:rsidR="007D3704" w:rsidRPr="00AB4B99">
        <w:rPr>
          <w:rFonts w:eastAsiaTheme="minorEastAsia"/>
          <w:lang w:val="en-US"/>
        </w:rPr>
        <w:t xml:space="preserve"> on civilians</w:t>
      </w:r>
      <w:r>
        <w:rPr>
          <w:rFonts w:eastAsiaTheme="minorEastAsia"/>
          <w:lang w:val="en-US"/>
        </w:rPr>
        <w:t>;</w:t>
      </w:r>
      <w:r w:rsidR="00AB4518" w:rsidRPr="00AB4B99">
        <w:rPr>
          <w:rFonts w:eastAsiaTheme="minorEastAsia"/>
          <w:lang w:val="en-US"/>
        </w:rPr>
        <w:t xml:space="preserve"> hence, we add </w:t>
      </w:r>
      <w:r w:rsidR="004B52F9" w:rsidRPr="00AB4B99">
        <w:rPr>
          <w:rFonts w:eastAsiaTheme="minorEastAsia"/>
          <w:lang w:val="en-US"/>
        </w:rPr>
        <w:t xml:space="preserve">it </w:t>
      </w:r>
      <w:r w:rsidR="00AB4518" w:rsidRPr="00AB4B99">
        <w:rPr>
          <w:rFonts w:eastAsiaTheme="minorEastAsia"/>
          <w:lang w:val="en-US"/>
        </w:rPr>
        <w:t xml:space="preserve">to the </w:t>
      </w:r>
      <w:r w:rsidR="00857522" w:rsidRPr="00AB4B99">
        <w:rPr>
          <w:rFonts w:eastAsiaTheme="minorEastAsia"/>
          <w:lang w:val="en-US"/>
        </w:rPr>
        <w:t>anchor</w:t>
      </w:r>
      <w:r w:rsidR="002F512F" w:rsidRPr="00AB4B99">
        <w:rPr>
          <w:rFonts w:eastAsiaTheme="minorEastAsia"/>
          <w:lang w:val="en-US"/>
        </w:rPr>
        <w:t xml:space="preserve"> conflict a</w:t>
      </w:r>
      <w:r w:rsidR="003C0F71" w:rsidRPr="00AB4B99">
        <w:rPr>
          <w:rFonts w:eastAsiaTheme="minorEastAsia"/>
          <w:lang w:val="en-US"/>
        </w:rPr>
        <w:t>nd</w:t>
      </w:r>
      <w:r w:rsidR="002F512F" w:rsidRPr="00AB4B99">
        <w:rPr>
          <w:rFonts w:eastAsiaTheme="minorEastAsia"/>
          <w:lang w:val="en-US"/>
        </w:rPr>
        <w:t xml:space="preserve"> its relevant conflict events to the </w:t>
      </w:r>
      <w:r w:rsidR="00AB4518" w:rsidRPr="00AB4B99">
        <w:rPr>
          <w:rFonts w:eastAsiaTheme="minorEastAsia"/>
          <w:lang w:val="en-US"/>
        </w:rPr>
        <w:t>conflict shape</w:t>
      </w:r>
      <w:r w:rsidR="001B6B24" w:rsidRPr="00AB4B99">
        <w:rPr>
          <w:rFonts w:eastAsiaTheme="minorEastAsia"/>
          <w:lang w:val="en-US"/>
        </w:rPr>
        <w:t xml:space="preserve"> (yet </w:t>
      </w:r>
      <w:r w:rsidR="00AB4518" w:rsidRPr="00AB4B99">
        <w:rPr>
          <w:rFonts w:eastAsiaTheme="minorEastAsia"/>
          <w:lang w:val="en-US"/>
        </w:rPr>
        <w:t>only in the year</w:t>
      </w:r>
      <w:r>
        <w:rPr>
          <w:rFonts w:eastAsiaTheme="minorEastAsia"/>
          <w:lang w:val="en-US"/>
        </w:rPr>
        <w:t>[</w:t>
      </w:r>
      <w:r w:rsidR="00AB4518" w:rsidRPr="00AB4B99">
        <w:rPr>
          <w:rFonts w:eastAsiaTheme="minorEastAsia"/>
          <w:lang w:val="en-US"/>
        </w:rPr>
        <w:t>s</w:t>
      </w:r>
      <w:r>
        <w:rPr>
          <w:rFonts w:eastAsiaTheme="minorEastAsia"/>
          <w:lang w:val="en-US"/>
        </w:rPr>
        <w:t>]</w:t>
      </w:r>
      <w:r w:rsidR="00AB4518" w:rsidRPr="00EC44A9">
        <w:rPr>
          <w:rFonts w:eastAsiaTheme="minorEastAsia"/>
          <w:lang w:val="en-US"/>
        </w:rPr>
        <w:t xml:space="preserve"> in which we observe a substantial overlap</w:t>
      </w:r>
      <w:r w:rsidR="001B6B24" w:rsidRPr="00EC44A9">
        <w:rPr>
          <w:rFonts w:eastAsiaTheme="minorEastAsia"/>
          <w:lang w:val="en-US"/>
        </w:rPr>
        <w:t>)</w:t>
      </w:r>
      <w:r w:rsidR="00AB4518" w:rsidRPr="00EC44A9">
        <w:rPr>
          <w:rFonts w:eastAsiaTheme="minorEastAsia"/>
          <w:lang w:val="en-US"/>
        </w:rPr>
        <w:t xml:space="preserve">. </w:t>
      </w:r>
      <w:r w:rsidR="00AB4518" w:rsidRPr="00773A51">
        <w:rPr>
          <w:lang w:val="en-US"/>
        </w:rPr>
        <w:t xml:space="preserve">If actors were added via friction mechanism, we </w:t>
      </w:r>
      <w:r w:rsidR="001449DA" w:rsidRPr="00773A51">
        <w:rPr>
          <w:lang w:val="en-US"/>
        </w:rPr>
        <w:t>check again for</w:t>
      </w:r>
      <w:r w:rsidR="00AB4518" w:rsidRPr="00773A51">
        <w:rPr>
          <w:lang w:val="en-US"/>
        </w:rPr>
        <w:t xml:space="preserve"> outliers. The resulting polygon is the final conflict shape</w:t>
      </w:r>
      <w:r w:rsidR="002F512F" w:rsidRPr="00773A51">
        <w:rPr>
          <w:lang w:val="en-US"/>
        </w:rPr>
        <w:t>.</w:t>
      </w:r>
    </w:p>
    <w:p w14:paraId="7A18574F" w14:textId="77777777" w:rsidR="00846FC5" w:rsidRDefault="00846FC5" w:rsidP="00BE1628">
      <w:pPr>
        <w:spacing w:after="0" w:line="276" w:lineRule="auto"/>
        <w:rPr>
          <w:lang w:val="en-US"/>
        </w:rPr>
      </w:pPr>
    </w:p>
    <w:p w14:paraId="0F88C885" w14:textId="2F2A4016" w:rsidR="00057422" w:rsidRPr="00F33903" w:rsidRDefault="00AB4518" w:rsidP="00033738">
      <w:pPr>
        <w:spacing w:after="0" w:line="276" w:lineRule="auto"/>
        <w:rPr>
          <w:rFonts w:asciiTheme="majorBidi" w:hAnsiTheme="majorBidi" w:cstheme="majorBidi"/>
          <w:lang w:val="en-US"/>
        </w:rPr>
      </w:pPr>
      <w:r w:rsidRPr="00F33903">
        <w:rPr>
          <w:lang w:val="en-US"/>
        </w:rPr>
        <w:t xml:space="preserve">Figure </w:t>
      </w:r>
      <w:r w:rsidR="00582202">
        <w:rPr>
          <w:lang w:val="en-US"/>
        </w:rPr>
        <w:t>1</w:t>
      </w:r>
      <w:r w:rsidR="003D6062">
        <w:rPr>
          <w:lang w:val="en-US"/>
        </w:rPr>
        <w:t xml:space="preserve"> </w:t>
      </w:r>
      <w:r w:rsidR="00C56CC2">
        <w:rPr>
          <w:lang w:val="en-US"/>
        </w:rPr>
        <w:t xml:space="preserve">shows conflict events used </w:t>
      </w:r>
      <w:r w:rsidR="00747EAA">
        <w:rPr>
          <w:lang w:val="en-US"/>
        </w:rPr>
        <w:t>to</w:t>
      </w:r>
      <w:r w:rsidR="00C56CC2">
        <w:rPr>
          <w:lang w:val="en-US"/>
        </w:rPr>
        <w:t xml:space="preserve"> calculat</w:t>
      </w:r>
      <w:r w:rsidR="00747EAA">
        <w:rPr>
          <w:lang w:val="en-US"/>
        </w:rPr>
        <w:t xml:space="preserve">e </w:t>
      </w:r>
      <w:r w:rsidR="00C56CC2">
        <w:rPr>
          <w:lang w:val="en-US"/>
        </w:rPr>
        <w:t xml:space="preserve">the concave hull, and </w:t>
      </w:r>
      <w:r w:rsidR="00192B39">
        <w:rPr>
          <w:lang w:val="en-US"/>
        </w:rPr>
        <w:t>the</w:t>
      </w:r>
      <w:r w:rsidR="00C56CC2">
        <w:rPr>
          <w:lang w:val="en-US"/>
        </w:rPr>
        <w:t xml:space="preserve"> 50km buffer. The red squares </w:t>
      </w:r>
      <w:r w:rsidR="005618AA">
        <w:rPr>
          <w:lang w:val="en-US"/>
        </w:rPr>
        <w:t>are</w:t>
      </w:r>
      <w:r w:rsidR="001B6B24">
        <w:rPr>
          <w:lang w:val="en-US"/>
        </w:rPr>
        <w:t xml:space="preserve"> </w:t>
      </w:r>
      <w:r w:rsidR="00C56CC2">
        <w:rPr>
          <w:lang w:val="en-US"/>
        </w:rPr>
        <w:t xml:space="preserve">PRIO-GRID, a </w:t>
      </w:r>
      <w:proofErr w:type="spellStart"/>
      <w:r w:rsidR="00C56CC2" w:rsidRPr="00C56CC2">
        <w:rPr>
          <w:lang w:val="en-US"/>
        </w:rPr>
        <w:t>spatio</w:t>
      </w:r>
      <w:proofErr w:type="spellEnd"/>
      <w:r w:rsidR="00C56CC2" w:rsidRPr="00C56CC2">
        <w:rPr>
          <w:lang w:val="en-US"/>
        </w:rPr>
        <w:t xml:space="preserve">-temporal grid structure </w:t>
      </w:r>
      <w:r w:rsidR="00192B39">
        <w:rPr>
          <w:lang w:val="en-US"/>
        </w:rPr>
        <w:t>with</w:t>
      </w:r>
      <w:r w:rsidR="00C56CC2" w:rsidRPr="00C56CC2">
        <w:rPr>
          <w:lang w:val="en-US"/>
        </w:rPr>
        <w:t xml:space="preserve"> socioeconomic and environmental information</w:t>
      </w:r>
      <w:r w:rsidR="00C56CC2">
        <w:rPr>
          <w:lang w:val="en-US"/>
        </w:rPr>
        <w:t>.</w:t>
      </w:r>
    </w:p>
    <w:p w14:paraId="014281B8" w14:textId="6B610BB0" w:rsidR="00AB4518" w:rsidRPr="00F33903" w:rsidRDefault="00AB4518" w:rsidP="00BE1628">
      <w:pPr>
        <w:spacing w:after="0" w:line="276" w:lineRule="auto"/>
        <w:rPr>
          <w:lang w:val="en-US"/>
        </w:rPr>
      </w:pPr>
    </w:p>
    <w:p w14:paraId="5908ACCE" w14:textId="497742E5" w:rsidR="006833A8" w:rsidRPr="0025555B" w:rsidRDefault="007C51B8" w:rsidP="0025555B">
      <w:pPr>
        <w:pStyle w:val="Heading1"/>
        <w:numPr>
          <w:ilvl w:val="0"/>
          <w:numId w:val="45"/>
        </w:numPr>
        <w:spacing w:before="0" w:line="276" w:lineRule="auto"/>
        <w:rPr>
          <w:rFonts w:asciiTheme="majorBidi" w:hAnsiTheme="majorBidi"/>
          <w:lang w:val="en-US"/>
        </w:rPr>
      </w:pPr>
      <w:bookmarkStart w:id="10" w:name="_Toc98864554"/>
      <w:r w:rsidRPr="0025555B">
        <w:rPr>
          <w:sz w:val="28"/>
          <w:szCs w:val="28"/>
          <w:lang w:val="en-US"/>
        </w:rPr>
        <w:t>A</w:t>
      </w:r>
      <w:r w:rsidR="00AB4518" w:rsidRPr="0025555B">
        <w:rPr>
          <w:sz w:val="28"/>
          <w:szCs w:val="28"/>
          <w:lang w:val="en-US"/>
        </w:rPr>
        <w:t xml:space="preserve">nalyzing </w:t>
      </w:r>
      <w:r w:rsidR="00E977EC" w:rsidRPr="0025555B">
        <w:rPr>
          <w:sz w:val="28"/>
          <w:szCs w:val="28"/>
          <w:lang w:val="en-US"/>
        </w:rPr>
        <w:t>s</w:t>
      </w:r>
      <w:r w:rsidR="00AB4518" w:rsidRPr="0025555B">
        <w:rPr>
          <w:sz w:val="28"/>
          <w:szCs w:val="28"/>
          <w:lang w:val="en-US"/>
        </w:rPr>
        <w:t xml:space="preserve">patial </w:t>
      </w:r>
      <w:r w:rsidR="00E977EC" w:rsidRPr="0025555B">
        <w:rPr>
          <w:sz w:val="28"/>
          <w:szCs w:val="28"/>
          <w:lang w:val="en-US"/>
        </w:rPr>
        <w:t>s</w:t>
      </w:r>
      <w:r w:rsidR="00694EA7" w:rsidRPr="0025555B">
        <w:rPr>
          <w:sz w:val="28"/>
          <w:szCs w:val="28"/>
          <w:lang w:val="en-US"/>
        </w:rPr>
        <w:t xml:space="preserve">hift of </w:t>
      </w:r>
      <w:r w:rsidR="00E977EC" w:rsidRPr="0025555B">
        <w:rPr>
          <w:sz w:val="28"/>
          <w:szCs w:val="28"/>
          <w:lang w:val="en-US"/>
        </w:rPr>
        <w:t>c</w:t>
      </w:r>
      <w:r w:rsidR="00694EA7" w:rsidRPr="0025555B">
        <w:rPr>
          <w:sz w:val="28"/>
          <w:szCs w:val="28"/>
          <w:lang w:val="en-US"/>
        </w:rPr>
        <w:t xml:space="preserve">onflict-related </w:t>
      </w:r>
      <w:r w:rsidR="00E977EC" w:rsidRPr="0025555B">
        <w:rPr>
          <w:sz w:val="28"/>
          <w:szCs w:val="28"/>
          <w:lang w:val="en-US"/>
        </w:rPr>
        <w:t>v</w:t>
      </w:r>
      <w:r w:rsidR="00694EA7" w:rsidRPr="0025555B">
        <w:rPr>
          <w:sz w:val="28"/>
          <w:szCs w:val="28"/>
          <w:lang w:val="en-US"/>
        </w:rPr>
        <w:t>iolence</w:t>
      </w:r>
    </w:p>
    <w:p w14:paraId="2C3F1728" w14:textId="77777777" w:rsidR="004048B6" w:rsidRDefault="004048B6" w:rsidP="00BE1628">
      <w:pPr>
        <w:spacing w:after="0" w:line="276" w:lineRule="auto"/>
        <w:rPr>
          <w:rFonts w:cs="Times New Roman"/>
          <w:i/>
          <w:iCs/>
          <w:lang w:val="en-US"/>
        </w:rPr>
      </w:pPr>
    </w:p>
    <w:p w14:paraId="509F5157" w14:textId="4E30411F" w:rsidR="00DA14AD" w:rsidRPr="00507462" w:rsidRDefault="00DA14AD" w:rsidP="00BE1628">
      <w:pPr>
        <w:spacing w:after="0" w:line="276" w:lineRule="auto"/>
        <w:rPr>
          <w:rFonts w:cs="Times New Roman"/>
          <w:i/>
          <w:iCs/>
          <w:lang w:val="en-US"/>
        </w:rPr>
      </w:pPr>
      <w:r w:rsidRPr="00507462">
        <w:rPr>
          <w:rFonts w:cs="Times New Roman"/>
          <w:i/>
          <w:iCs/>
          <w:lang w:val="en-US"/>
        </w:rPr>
        <w:t>Spatial hotspot analysis</w:t>
      </w:r>
    </w:p>
    <w:p w14:paraId="0925B0AA" w14:textId="722BF74D" w:rsidR="008C2B47" w:rsidRDefault="00AB4518" w:rsidP="00BE1628">
      <w:pPr>
        <w:spacing w:after="0" w:line="276" w:lineRule="auto"/>
        <w:rPr>
          <w:lang w:val="en-US"/>
        </w:rPr>
      </w:pPr>
      <w:r w:rsidRPr="00F33903">
        <w:rPr>
          <w:lang w:val="en-US"/>
        </w:rPr>
        <w:t xml:space="preserve">We use the </w:t>
      </w:r>
      <w:proofErr w:type="spellStart"/>
      <w:r w:rsidRPr="00F33903">
        <w:rPr>
          <w:lang w:val="en-US"/>
        </w:rPr>
        <w:t>Getis</w:t>
      </w:r>
      <w:proofErr w:type="spellEnd"/>
      <w:r w:rsidRPr="00F33903">
        <w:rPr>
          <w:lang w:val="en-US"/>
        </w:rPr>
        <w:t>-Ord algorithm that analy</w:t>
      </w:r>
      <w:r w:rsidR="00F828A5">
        <w:rPr>
          <w:lang w:val="en-US"/>
        </w:rPr>
        <w:t>z</w:t>
      </w:r>
      <w:r w:rsidRPr="00F33903">
        <w:rPr>
          <w:lang w:val="en-US"/>
        </w:rPr>
        <w:t>es neighboring units to identify hotspots, i.e.</w:t>
      </w:r>
      <w:r>
        <w:rPr>
          <w:lang w:val="en-US"/>
        </w:rPr>
        <w:t>,</w:t>
      </w:r>
      <w:r w:rsidRPr="00F33903">
        <w:rPr>
          <w:lang w:val="en-US"/>
        </w:rPr>
        <w:t xml:space="preserve"> spatial clusters of high and low values </w:t>
      </w:r>
      <w:r w:rsidR="006833A8">
        <w:rPr>
          <w:lang w:val="en-US"/>
        </w:rPr>
        <w:fldChar w:fldCharType="begin"/>
      </w:r>
      <w:r w:rsidR="00092080">
        <w:rPr>
          <w:lang w:val="en-US"/>
        </w:rPr>
        <w:instrText xml:space="preserve"> ADDIN ZOTERO_ITEM CSL_CITATION {"citationID":"aTjlZgjK","properties":{"formattedCitation":"(Getis and Ord, 1992)","plainCitation":"(Getis and Ord, 1992)","noteIndex":0},"citationItems":[{"id":2650,"uris":["http://zotero.org/groups/2700094/items/4I7YTLZD"],"itemData":{"id":2650,"type":"article-journal","abstract":"Introduced in this paper is a family of statistics, G, that can be used as a measure of spatial association in a number of circumstances. The basic statistic is derived, its properties are identified, and its advantages explained. Several of the G statistics make it possible to evaluate the spatial association of a variable within a specified distance of a single point. A comparison is made between a general G statistic and Moran's I for similar hypothetical and empirical conditions. The empirical work includes studies of sudden infant death syndrome by county in North Carolina and dwelling unit prices in metropolitan San Diego by zip-code districts. Results indicate that G statistics should be used in conjunction with I in order to identify characteristics of patterns not revealed by the I statistic alone and, specifically, the Gi and Gi* statistics enable us to detect local “pockets” of dependence that may not show up when using global statistics.","container-title":"Geographical Analysis","DOI":"https://doi.org/10.1111/j.1538-4632.1992.tb00261.x","ISSN":"1538-4632","issue":"3","language":"en","license":"1992 The Ohio State University","note":"_eprint: https://onlinelibrary.wiley.com/doi/pdf/10.1111/j.1538-4632.1992.tb00261.x","page":"189-206","source":"Wiley Online Library","title":"The Analysis of Spatial Association by Use of Distance Statistics","volume":"24","author":[{"family":"Getis","given":"Arthur"},{"family":"Ord","given":"J. K."}],"issued":{"date-parts":[["1992"]]}}}],"schema":"https://github.com/citation-style-language/schema/raw/master/csl-citation.json"} </w:instrText>
      </w:r>
      <w:r w:rsidR="006833A8">
        <w:rPr>
          <w:lang w:val="en-US"/>
        </w:rPr>
        <w:fldChar w:fldCharType="separate"/>
      </w:r>
      <w:r w:rsidR="00092080">
        <w:rPr>
          <w:noProof/>
          <w:lang w:val="en-US"/>
        </w:rPr>
        <w:t>(Getis and Ord, 1992)</w:t>
      </w:r>
      <w:r w:rsidR="006833A8">
        <w:rPr>
          <w:lang w:val="en-US"/>
        </w:rPr>
        <w:fldChar w:fldCharType="end"/>
      </w:r>
      <w:r w:rsidRPr="00F33903">
        <w:rPr>
          <w:lang w:val="en-US"/>
        </w:rPr>
        <w:t xml:space="preserve">. </w:t>
      </w:r>
      <w:r w:rsidR="00904159">
        <w:rPr>
          <w:lang w:val="en-US"/>
        </w:rPr>
        <w:t>H</w:t>
      </w:r>
      <w:r w:rsidR="00E977EC">
        <w:rPr>
          <w:lang w:val="en-US"/>
        </w:rPr>
        <w:t xml:space="preserve">otspots represent areas with </w:t>
      </w:r>
      <w:r w:rsidR="008C2B47">
        <w:rPr>
          <w:lang w:val="en-US"/>
        </w:rPr>
        <w:t xml:space="preserve">a </w:t>
      </w:r>
      <w:r w:rsidR="00E977EC">
        <w:rPr>
          <w:lang w:val="en-US"/>
        </w:rPr>
        <w:t xml:space="preserve">higher </w:t>
      </w:r>
      <w:r w:rsidR="007334E5">
        <w:rPr>
          <w:lang w:val="en-US"/>
        </w:rPr>
        <w:t>number</w:t>
      </w:r>
      <w:r w:rsidR="00E977EC">
        <w:rPr>
          <w:lang w:val="en-US"/>
        </w:rPr>
        <w:t xml:space="preserve"> of conflict events. </w:t>
      </w:r>
      <w:r w:rsidR="007334E5">
        <w:rPr>
          <w:lang w:val="en-US"/>
        </w:rPr>
        <w:t>The</w:t>
      </w:r>
      <w:r w:rsidR="00E977EC" w:rsidRPr="00F33903">
        <w:rPr>
          <w:lang w:val="en-US"/>
        </w:rPr>
        <w:t xml:space="preserve"> </w:t>
      </w:r>
      <w:proofErr w:type="spellStart"/>
      <w:r w:rsidR="00E977EC" w:rsidRPr="00F33903">
        <w:rPr>
          <w:lang w:val="en-US"/>
        </w:rPr>
        <w:t>Getis</w:t>
      </w:r>
      <w:proofErr w:type="spellEnd"/>
      <w:r w:rsidR="00E977EC" w:rsidRPr="00F33903">
        <w:rPr>
          <w:lang w:val="en-US"/>
        </w:rPr>
        <w:t>-Ord algorithm</w:t>
      </w:r>
      <w:r w:rsidR="00E977EC">
        <w:rPr>
          <w:lang w:val="en-US"/>
        </w:rPr>
        <w:t xml:space="preserve"> </w:t>
      </w:r>
      <w:r w:rsidR="007334E5">
        <w:rPr>
          <w:lang w:val="en-US"/>
        </w:rPr>
        <w:t xml:space="preserve">identifies hotspots by comparing </w:t>
      </w:r>
      <w:r w:rsidR="008C2B47">
        <w:rPr>
          <w:lang w:val="en-US"/>
        </w:rPr>
        <w:t>neighboring</w:t>
      </w:r>
      <w:r w:rsidR="007334E5">
        <w:rPr>
          <w:lang w:val="en-US"/>
        </w:rPr>
        <w:t xml:space="preserve"> areas and selecting those </w:t>
      </w:r>
      <w:r w:rsidR="001B6B24">
        <w:rPr>
          <w:lang w:val="en-US"/>
        </w:rPr>
        <w:t xml:space="preserve">with </w:t>
      </w:r>
      <w:r w:rsidR="000D2DCE">
        <w:rPr>
          <w:lang w:val="en-US"/>
        </w:rPr>
        <w:t>more</w:t>
      </w:r>
      <w:r w:rsidR="007334E5">
        <w:rPr>
          <w:lang w:val="en-US"/>
        </w:rPr>
        <w:t xml:space="preserve"> conflict events.</w:t>
      </w:r>
      <w:r w:rsidR="008C2B47">
        <w:rPr>
          <w:lang w:val="en-US"/>
        </w:rPr>
        <w:t xml:space="preserve"> Contrary to other methods such as heatmaps based on kernel density, hotspots identified by the </w:t>
      </w:r>
      <w:proofErr w:type="spellStart"/>
      <w:r w:rsidR="008C2B47">
        <w:rPr>
          <w:lang w:val="en-US"/>
        </w:rPr>
        <w:t>Getis</w:t>
      </w:r>
      <w:proofErr w:type="spellEnd"/>
      <w:r w:rsidR="008C2B47">
        <w:rPr>
          <w:lang w:val="en-US"/>
        </w:rPr>
        <w:t>-Ord algorithm are statistically different from their neighboring units rather than based on an arbitrary threshold.</w:t>
      </w:r>
    </w:p>
    <w:p w14:paraId="0281C58C" w14:textId="3219E84C" w:rsidR="00F6377A" w:rsidRDefault="00582202" w:rsidP="00BE1628">
      <w:pPr>
        <w:spacing w:after="0" w:line="276" w:lineRule="auto"/>
        <w:rPr>
          <w:lang w:val="en-US"/>
        </w:rPr>
      </w:pPr>
      <w:r w:rsidRPr="00F33903">
        <w:rPr>
          <w:noProof/>
          <w:lang w:val="en-US"/>
        </w:rPr>
        <w:lastRenderedPageBreak/>
        <w:drawing>
          <wp:anchor distT="0" distB="0" distL="114300" distR="114300" simplePos="0" relativeHeight="251679232" behindDoc="1" locked="0" layoutInCell="1" allowOverlap="1" wp14:anchorId="3026511E" wp14:editId="281160F6">
            <wp:simplePos x="0" y="0"/>
            <wp:positionH relativeFrom="column">
              <wp:posOffset>2908219</wp:posOffset>
            </wp:positionH>
            <wp:positionV relativeFrom="paragraph">
              <wp:posOffset>153</wp:posOffset>
            </wp:positionV>
            <wp:extent cx="2315210" cy="2565400"/>
            <wp:effectExtent l="0" t="0" r="0" b="0"/>
            <wp:wrapTight wrapText="bothSides">
              <wp:wrapPolygon edited="0">
                <wp:start x="0" y="0"/>
                <wp:lineTo x="0" y="21493"/>
                <wp:lineTo x="21446" y="21493"/>
                <wp:lineTo x="21446" y="0"/>
                <wp:lineTo x="0" y="0"/>
              </wp:wrapPolygon>
            </wp:wrapTight>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2315210"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A51" w:rsidRPr="00F33903">
        <w:rPr>
          <w:noProof/>
          <w:lang w:val="en-US"/>
        </w:rPr>
        <w:drawing>
          <wp:anchor distT="0" distB="0" distL="114300" distR="114300" simplePos="0" relativeHeight="251658752" behindDoc="1" locked="0" layoutInCell="1" allowOverlap="1" wp14:anchorId="0A07C38A" wp14:editId="59797C5B">
            <wp:simplePos x="0" y="0"/>
            <wp:positionH relativeFrom="column">
              <wp:posOffset>221615</wp:posOffset>
            </wp:positionH>
            <wp:positionV relativeFrom="paragraph">
              <wp:posOffset>3810</wp:posOffset>
            </wp:positionV>
            <wp:extent cx="2353310" cy="2565400"/>
            <wp:effectExtent l="0" t="0" r="0" b="0"/>
            <wp:wrapTight wrapText="bothSides">
              <wp:wrapPolygon edited="0">
                <wp:start x="0" y="0"/>
                <wp:lineTo x="0" y="21493"/>
                <wp:lineTo x="21448" y="21493"/>
                <wp:lineTo x="21448" y="0"/>
                <wp:lineTo x="0" y="0"/>
              </wp:wrapPolygon>
            </wp:wrapTight>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353310"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07348" w14:textId="06CCFF71" w:rsidR="00F6377A" w:rsidRPr="00F33903" w:rsidRDefault="00F6377A" w:rsidP="00F6377A">
      <w:pPr>
        <w:spacing w:after="0" w:line="276" w:lineRule="auto"/>
        <w:rPr>
          <w:lang w:val="en-US"/>
        </w:rPr>
      </w:pPr>
    </w:p>
    <w:p w14:paraId="62697A24" w14:textId="4468E88B" w:rsidR="00484CE6" w:rsidRDefault="00484CE6" w:rsidP="00F6377A">
      <w:pPr>
        <w:spacing w:after="0" w:line="276" w:lineRule="auto"/>
        <w:jc w:val="left"/>
        <w:rPr>
          <w:i/>
          <w:iCs/>
          <w:lang w:val="en-US"/>
        </w:rPr>
      </w:pPr>
    </w:p>
    <w:p w14:paraId="544586BC" w14:textId="0B49D31F" w:rsidR="00484CE6" w:rsidRDefault="00484CE6" w:rsidP="00F6377A">
      <w:pPr>
        <w:spacing w:after="0" w:line="276" w:lineRule="auto"/>
        <w:jc w:val="left"/>
        <w:rPr>
          <w:i/>
          <w:iCs/>
          <w:lang w:val="en-US"/>
        </w:rPr>
      </w:pPr>
    </w:p>
    <w:p w14:paraId="09898712" w14:textId="33D4E987" w:rsidR="00484CE6" w:rsidRDefault="00484CE6" w:rsidP="00F6377A">
      <w:pPr>
        <w:spacing w:after="0" w:line="276" w:lineRule="auto"/>
        <w:jc w:val="left"/>
        <w:rPr>
          <w:i/>
          <w:iCs/>
          <w:lang w:val="en-US"/>
        </w:rPr>
      </w:pPr>
    </w:p>
    <w:p w14:paraId="76FF5D2A" w14:textId="3965E2B2" w:rsidR="00484CE6" w:rsidRDefault="00484CE6" w:rsidP="00F6377A">
      <w:pPr>
        <w:spacing w:after="0" w:line="276" w:lineRule="auto"/>
        <w:jc w:val="left"/>
        <w:rPr>
          <w:i/>
          <w:iCs/>
          <w:lang w:val="en-US"/>
        </w:rPr>
      </w:pPr>
    </w:p>
    <w:p w14:paraId="287438B8" w14:textId="45A6FE7E" w:rsidR="00484CE6" w:rsidRDefault="00484CE6" w:rsidP="00F6377A">
      <w:pPr>
        <w:spacing w:after="0" w:line="276" w:lineRule="auto"/>
        <w:jc w:val="left"/>
        <w:rPr>
          <w:i/>
          <w:iCs/>
          <w:lang w:val="en-US"/>
        </w:rPr>
      </w:pPr>
    </w:p>
    <w:p w14:paraId="4D5D0E73" w14:textId="456F21DD" w:rsidR="00484CE6" w:rsidRDefault="00484CE6" w:rsidP="00F6377A">
      <w:pPr>
        <w:spacing w:after="0" w:line="276" w:lineRule="auto"/>
        <w:jc w:val="left"/>
        <w:rPr>
          <w:i/>
          <w:iCs/>
          <w:lang w:val="en-US"/>
        </w:rPr>
      </w:pPr>
    </w:p>
    <w:p w14:paraId="50B87102" w14:textId="2D28B0DA" w:rsidR="00484CE6" w:rsidRDefault="00484CE6" w:rsidP="00F6377A">
      <w:pPr>
        <w:spacing w:after="0" w:line="276" w:lineRule="auto"/>
        <w:jc w:val="left"/>
        <w:rPr>
          <w:i/>
          <w:iCs/>
          <w:lang w:val="en-US"/>
        </w:rPr>
      </w:pPr>
    </w:p>
    <w:p w14:paraId="3E972A2A" w14:textId="5DA189DD" w:rsidR="00484CE6" w:rsidRDefault="00484CE6" w:rsidP="00F6377A">
      <w:pPr>
        <w:spacing w:after="0" w:line="276" w:lineRule="auto"/>
        <w:jc w:val="left"/>
        <w:rPr>
          <w:i/>
          <w:iCs/>
          <w:lang w:val="en-US"/>
        </w:rPr>
      </w:pPr>
    </w:p>
    <w:p w14:paraId="5F48C3D4" w14:textId="77777777" w:rsidR="00484CE6" w:rsidRDefault="00484CE6" w:rsidP="00F6377A">
      <w:pPr>
        <w:spacing w:after="0" w:line="276" w:lineRule="auto"/>
        <w:jc w:val="left"/>
        <w:rPr>
          <w:i/>
          <w:iCs/>
          <w:lang w:val="en-US"/>
        </w:rPr>
      </w:pPr>
    </w:p>
    <w:p w14:paraId="1F98BC9A" w14:textId="52EDD690" w:rsidR="00484CE6" w:rsidRDefault="00484CE6" w:rsidP="00F6377A">
      <w:pPr>
        <w:spacing w:after="0" w:line="276" w:lineRule="auto"/>
        <w:jc w:val="left"/>
        <w:rPr>
          <w:i/>
          <w:iCs/>
          <w:lang w:val="en-US"/>
        </w:rPr>
      </w:pPr>
    </w:p>
    <w:p w14:paraId="6B41B5A4" w14:textId="1C8C8144" w:rsidR="00484CE6" w:rsidRDefault="00484CE6" w:rsidP="00F6377A">
      <w:pPr>
        <w:spacing w:after="0" w:line="276" w:lineRule="auto"/>
        <w:jc w:val="left"/>
        <w:rPr>
          <w:i/>
          <w:iCs/>
          <w:lang w:val="en-US"/>
        </w:rPr>
      </w:pPr>
    </w:p>
    <w:p w14:paraId="079161B6" w14:textId="77777777" w:rsidR="00484CE6" w:rsidRDefault="00484CE6" w:rsidP="00F6377A">
      <w:pPr>
        <w:spacing w:after="0" w:line="276" w:lineRule="auto"/>
        <w:jc w:val="left"/>
        <w:rPr>
          <w:i/>
          <w:iCs/>
          <w:lang w:val="en-US"/>
        </w:rPr>
      </w:pPr>
    </w:p>
    <w:p w14:paraId="4DD33DD0" w14:textId="61C25C2B" w:rsidR="00F6377A" w:rsidRDefault="00F6377A" w:rsidP="00F6377A">
      <w:pPr>
        <w:spacing w:after="0" w:line="276" w:lineRule="auto"/>
        <w:jc w:val="left"/>
        <w:rPr>
          <w:i/>
          <w:iCs/>
          <w:lang w:val="en-US"/>
        </w:rPr>
      </w:pPr>
      <w:r w:rsidRPr="00F33903">
        <w:rPr>
          <w:i/>
          <w:iCs/>
          <w:lang w:val="en-US"/>
        </w:rPr>
        <w:t xml:space="preserve">Figure </w:t>
      </w:r>
      <w:r w:rsidR="00582202">
        <w:rPr>
          <w:i/>
          <w:iCs/>
          <w:lang w:val="en-US"/>
        </w:rPr>
        <w:t>2</w:t>
      </w:r>
      <w:r w:rsidRPr="00F33903">
        <w:rPr>
          <w:i/>
          <w:iCs/>
          <w:lang w:val="en-US"/>
        </w:rPr>
        <w:t xml:space="preserve">: </w:t>
      </w:r>
      <w:r w:rsidR="009A759E">
        <w:rPr>
          <w:i/>
          <w:iCs/>
          <w:lang w:val="en-US"/>
        </w:rPr>
        <w:t>C</w:t>
      </w:r>
      <w:r w:rsidRPr="00F33903">
        <w:rPr>
          <w:i/>
          <w:iCs/>
          <w:lang w:val="en-US"/>
        </w:rPr>
        <w:t>onflict in the Afghan-Pakistan</w:t>
      </w:r>
      <w:r>
        <w:rPr>
          <w:i/>
          <w:iCs/>
          <w:lang w:val="en-US"/>
        </w:rPr>
        <w:t>i</w:t>
      </w:r>
      <w:r w:rsidRPr="00F33903">
        <w:rPr>
          <w:i/>
          <w:iCs/>
          <w:lang w:val="en-US"/>
        </w:rPr>
        <w:t xml:space="preserve"> </w:t>
      </w:r>
      <w:r>
        <w:rPr>
          <w:i/>
          <w:iCs/>
          <w:lang w:val="en-US"/>
        </w:rPr>
        <w:t xml:space="preserve">borderlands </w:t>
      </w:r>
      <w:r w:rsidRPr="00F33903">
        <w:rPr>
          <w:i/>
          <w:iCs/>
          <w:lang w:val="en-US"/>
        </w:rPr>
        <w:t>in 2006. Left: conflict events (red circles) and conflict shape (gr</w:t>
      </w:r>
      <w:r w:rsidR="00C15F10">
        <w:rPr>
          <w:i/>
          <w:iCs/>
          <w:lang w:val="en-US"/>
        </w:rPr>
        <w:t>a</w:t>
      </w:r>
      <w:r w:rsidRPr="00F33903">
        <w:rPr>
          <w:i/>
          <w:iCs/>
          <w:lang w:val="en-US"/>
        </w:rPr>
        <w:t xml:space="preserve">y polygon). Right: Squares used for the calculation of Gi* statistics. Hotspots with </w:t>
      </w:r>
      <w:r>
        <w:rPr>
          <w:i/>
          <w:iCs/>
          <w:lang w:val="en-US"/>
        </w:rPr>
        <w:t xml:space="preserve">a </w:t>
      </w:r>
      <w:r w:rsidRPr="00F33903">
        <w:rPr>
          <w:i/>
          <w:iCs/>
          <w:lang w:val="en-US"/>
        </w:rPr>
        <w:t xml:space="preserve">z-score equal </w:t>
      </w:r>
      <w:r>
        <w:rPr>
          <w:i/>
          <w:iCs/>
          <w:lang w:val="en-US"/>
        </w:rPr>
        <w:t xml:space="preserve">to </w:t>
      </w:r>
      <w:r w:rsidRPr="00F33903">
        <w:rPr>
          <w:i/>
          <w:iCs/>
          <w:lang w:val="en-US"/>
        </w:rPr>
        <w:t xml:space="preserve">or larger than 1.96 (yellow </w:t>
      </w:r>
      <w:r>
        <w:rPr>
          <w:i/>
          <w:iCs/>
          <w:lang w:val="en-US"/>
        </w:rPr>
        <w:t xml:space="preserve">and red </w:t>
      </w:r>
      <w:r w:rsidRPr="00F33903">
        <w:rPr>
          <w:i/>
          <w:iCs/>
          <w:lang w:val="en-US"/>
        </w:rPr>
        <w:t>squares)</w:t>
      </w:r>
      <w:r>
        <w:rPr>
          <w:i/>
          <w:iCs/>
          <w:lang w:val="en-US"/>
        </w:rPr>
        <w:t>.</w:t>
      </w:r>
    </w:p>
    <w:p w14:paraId="66ABAEC6" w14:textId="77777777" w:rsidR="00904159" w:rsidRDefault="00904159" w:rsidP="00F6377A">
      <w:pPr>
        <w:spacing w:after="0" w:line="276" w:lineRule="auto"/>
        <w:jc w:val="left"/>
        <w:rPr>
          <w:i/>
          <w:iCs/>
          <w:lang w:val="en-US"/>
        </w:rPr>
      </w:pPr>
    </w:p>
    <w:p w14:paraId="34E76C0E" w14:textId="75111487" w:rsidR="00AB4518" w:rsidRPr="00F33903" w:rsidRDefault="003C0F71" w:rsidP="00BE1628">
      <w:pPr>
        <w:spacing w:after="0" w:line="276" w:lineRule="auto"/>
        <w:rPr>
          <w:lang w:val="en-US"/>
        </w:rPr>
      </w:pPr>
      <w:r>
        <w:rPr>
          <w:lang w:val="en-US"/>
        </w:rPr>
        <w:t>For</w:t>
      </w:r>
      <w:r w:rsidR="007334E5">
        <w:rPr>
          <w:lang w:val="en-US"/>
        </w:rPr>
        <w:t xml:space="preserve"> the analysis, we build a</w:t>
      </w:r>
      <w:r w:rsidR="00AB4518" w:rsidRPr="00F33903">
        <w:rPr>
          <w:lang w:val="en-US"/>
        </w:rPr>
        <w:t xml:space="preserve"> list of neighboring units</w:t>
      </w:r>
      <w:r w:rsidR="00070ED0">
        <w:rPr>
          <w:lang w:val="en-US"/>
        </w:rPr>
        <w:t>,</w:t>
      </w:r>
      <w:r w:rsidR="007334E5">
        <w:rPr>
          <w:lang w:val="en-US"/>
        </w:rPr>
        <w:t xml:space="preserve"> </w:t>
      </w:r>
      <w:r w:rsidR="00070ED0">
        <w:rPr>
          <w:lang w:val="en-US"/>
        </w:rPr>
        <w:t xml:space="preserve">defined as </w:t>
      </w:r>
      <w:r w:rsidRPr="00F33903">
        <w:rPr>
          <w:lang w:val="en-US"/>
        </w:rPr>
        <w:t>squares that share at least one side</w:t>
      </w:r>
      <w:r w:rsidR="00070ED0">
        <w:rPr>
          <w:lang w:val="en-US"/>
        </w:rPr>
        <w:t>,</w:t>
      </w:r>
      <w:r>
        <w:rPr>
          <w:lang w:val="en-US"/>
        </w:rPr>
        <w:t xml:space="preserve"> </w:t>
      </w:r>
      <w:r w:rsidR="007334E5">
        <w:rPr>
          <w:lang w:val="en-US"/>
        </w:rPr>
        <w:t>by creating</w:t>
      </w:r>
      <w:r w:rsidR="00AB4518" w:rsidRPr="00F33903">
        <w:rPr>
          <w:lang w:val="en-US"/>
        </w:rPr>
        <w:t xml:space="preserve"> a fishnet </w:t>
      </w:r>
      <w:r w:rsidR="008C2B47">
        <w:rPr>
          <w:lang w:val="en-US"/>
        </w:rPr>
        <w:t>with</w:t>
      </w:r>
      <w:r w:rsidR="00AB4518" w:rsidRPr="00F33903">
        <w:rPr>
          <w:lang w:val="en-US"/>
        </w:rPr>
        <w:t xml:space="preserve"> 50</w:t>
      </w:r>
      <w:r w:rsidR="00941FF7">
        <w:rPr>
          <w:lang w:val="en-US"/>
        </w:rPr>
        <w:t>x</w:t>
      </w:r>
      <w:r w:rsidR="00AB4518" w:rsidRPr="00F33903">
        <w:rPr>
          <w:lang w:val="en-US"/>
        </w:rPr>
        <w:t>50km squares</w:t>
      </w:r>
      <w:r w:rsidR="007334E5">
        <w:rPr>
          <w:lang w:val="en-US"/>
        </w:rPr>
        <w:t xml:space="preserve">. </w:t>
      </w:r>
      <w:r w:rsidR="00AB4518" w:rsidRPr="00F33903">
        <w:rPr>
          <w:lang w:val="en-US"/>
        </w:rPr>
        <w:t>We calculate Gi* statistics that return a z-score</w:t>
      </w:r>
      <w:r w:rsidR="008C2B47">
        <w:rPr>
          <w:lang w:val="en-US"/>
        </w:rPr>
        <w:t>, a measure of statistical significance,</w:t>
      </w:r>
      <w:r w:rsidR="00AB4518" w:rsidRPr="00F33903">
        <w:rPr>
          <w:lang w:val="en-US"/>
        </w:rPr>
        <w:t xml:space="preserve"> for each square. The statistically significant positive high values of z-scores signal areas of conflict hotspots. We consider squares with a z-score equal </w:t>
      </w:r>
      <w:r w:rsidR="008C2B47">
        <w:rPr>
          <w:lang w:val="en-US"/>
        </w:rPr>
        <w:t xml:space="preserve">to </w:t>
      </w:r>
      <w:r w:rsidR="00AB4518" w:rsidRPr="00F33903">
        <w:rPr>
          <w:lang w:val="en-US"/>
        </w:rPr>
        <w:t>or greater than 1.96 to be a hotspot.</w:t>
      </w:r>
      <w:r w:rsidR="008C2B47">
        <w:rPr>
          <w:lang w:val="en-US"/>
        </w:rPr>
        <w:t xml:space="preserve"> </w:t>
      </w:r>
    </w:p>
    <w:p w14:paraId="342BA088" w14:textId="296E548E" w:rsidR="00F6377A" w:rsidRPr="00F33903" w:rsidRDefault="00F6377A" w:rsidP="00BE1628">
      <w:pPr>
        <w:spacing w:after="0" w:line="276" w:lineRule="auto"/>
        <w:jc w:val="left"/>
        <w:rPr>
          <w:rFonts w:asciiTheme="majorBidi" w:hAnsiTheme="majorBidi" w:cstheme="majorBidi"/>
          <w:i/>
          <w:iCs/>
          <w:lang w:val="en-US"/>
        </w:rPr>
      </w:pPr>
    </w:p>
    <w:p w14:paraId="207A2558" w14:textId="13E40BE0" w:rsidR="00AB4518" w:rsidRPr="00F33903" w:rsidRDefault="00AB4518" w:rsidP="00BE1628">
      <w:pPr>
        <w:spacing w:after="0" w:line="276" w:lineRule="auto"/>
        <w:rPr>
          <w:i/>
          <w:iCs/>
          <w:lang w:val="en-US"/>
        </w:rPr>
      </w:pPr>
      <w:r w:rsidRPr="00F33903">
        <w:rPr>
          <w:i/>
          <w:iCs/>
          <w:lang w:val="en-US"/>
        </w:rPr>
        <w:t>Process tracing</w:t>
      </w:r>
    </w:p>
    <w:p w14:paraId="6E80ADC7" w14:textId="676F0AFE" w:rsidR="00E823B6" w:rsidRPr="00507462" w:rsidRDefault="00AB4518" w:rsidP="00BE1628">
      <w:pPr>
        <w:spacing w:after="0" w:line="276" w:lineRule="auto"/>
        <w:rPr>
          <w:rFonts w:cs="Times New Roman"/>
          <w:lang w:val="en-US"/>
        </w:rPr>
      </w:pPr>
      <w:r w:rsidRPr="00507462">
        <w:rPr>
          <w:rFonts w:cs="Times New Roman"/>
          <w:lang w:val="en-US"/>
        </w:rPr>
        <w:t xml:space="preserve">Process tracing helps evaluate whether the proposed relationship between the change in dominant actors and </w:t>
      </w:r>
      <w:r w:rsidR="00D678AD" w:rsidRPr="00507462">
        <w:rPr>
          <w:rFonts w:cs="Times New Roman"/>
          <w:lang w:val="en-US"/>
        </w:rPr>
        <w:t xml:space="preserve">the conflict shape’s </w:t>
      </w:r>
      <w:r w:rsidRPr="00507462">
        <w:rPr>
          <w:rFonts w:cs="Times New Roman"/>
          <w:lang w:val="en-US"/>
        </w:rPr>
        <w:t>shifting contraction/expansion</w:t>
      </w:r>
      <w:r w:rsidR="00D678AD" w:rsidRPr="00507462">
        <w:rPr>
          <w:rFonts w:cs="Times New Roman"/>
          <w:lang w:val="en-US"/>
        </w:rPr>
        <w:t xml:space="preserve"> </w:t>
      </w:r>
      <w:r w:rsidRPr="00507462">
        <w:rPr>
          <w:rFonts w:cs="Times New Roman"/>
          <w:lang w:val="en-US"/>
        </w:rPr>
        <w:t xml:space="preserve">is causal or spurious </w:t>
      </w:r>
      <w:r w:rsidR="006833A8" w:rsidRPr="00507462">
        <w:rPr>
          <w:rFonts w:cs="Times New Roman"/>
          <w:lang w:val="en-US"/>
        </w:rPr>
        <w:fldChar w:fldCharType="begin"/>
      </w:r>
      <w:r w:rsidR="00092080">
        <w:rPr>
          <w:rFonts w:cs="Times New Roman"/>
          <w:lang w:val="en-US"/>
        </w:rPr>
        <w:instrText xml:space="preserve"> ADDIN ZOTERO_ITEM CSL_CITATION {"citationID":"70xFh2bX","properties":{"formattedCitation":"(George and Bennett, 2005: 9)","plainCitation":"(George and Bennett, 2005: 9)","noteIndex":0},"citationItems":[{"id":84,"uris":["http://zotero.org/users/1557557/items/S937DGK7"],"itemData":{"id":84,"type":"book","call-number":"H61 .G46 2005","collection-title":"BCSIA studies in international security","event-place":"Cambridge, Massachusetts","ISBN":"978-0-262-07257-1","number-of-pages":"331","publisher":"MIT Press","publisher-place":"Cambridge, Massachusetts","source":"Library of Congress ISBN","title":"Case studies and theory development in the social sciences","author":[{"family":"George","given":"Alexander L."},{"family":"Bennett","given":"Andrew"}],"issued":{"date-parts":[["2005"]]}},"locator":"9","label":"page"}],"schema":"https://github.com/citation-style-language/schema/raw/master/csl-citation.json"} </w:instrText>
      </w:r>
      <w:r w:rsidR="006833A8" w:rsidRPr="00507462">
        <w:rPr>
          <w:rFonts w:cs="Times New Roman"/>
          <w:lang w:val="en-US"/>
        </w:rPr>
        <w:fldChar w:fldCharType="separate"/>
      </w:r>
      <w:r w:rsidR="00092080">
        <w:rPr>
          <w:rFonts w:cs="Times New Roman"/>
          <w:noProof/>
          <w:lang w:val="en-US"/>
        </w:rPr>
        <w:t>(George and Bennett, 2005: 9)</w:t>
      </w:r>
      <w:r w:rsidR="006833A8" w:rsidRPr="00507462">
        <w:rPr>
          <w:rFonts w:cs="Times New Roman"/>
          <w:lang w:val="en-US"/>
        </w:rPr>
        <w:fldChar w:fldCharType="end"/>
      </w:r>
      <w:r w:rsidRPr="00507462">
        <w:rPr>
          <w:rFonts w:cs="Times New Roman"/>
          <w:lang w:val="en-US"/>
        </w:rPr>
        <w:t>. In</w:t>
      </w:r>
      <w:r w:rsidR="001C49CE" w:rsidRPr="00507462">
        <w:rPr>
          <w:rFonts w:cs="Times New Roman"/>
          <w:lang w:val="en-US"/>
        </w:rPr>
        <w:t xml:space="preserve"> both </w:t>
      </w:r>
      <w:r w:rsidRPr="00507462">
        <w:rPr>
          <w:rFonts w:cs="Times New Roman"/>
          <w:lang w:val="en-US"/>
        </w:rPr>
        <w:t>probe</w:t>
      </w:r>
      <w:r w:rsidR="001C49CE" w:rsidRPr="00507462">
        <w:rPr>
          <w:rFonts w:cs="Times New Roman"/>
          <w:lang w:val="en-US"/>
        </w:rPr>
        <w:t>s</w:t>
      </w:r>
      <w:r w:rsidRPr="00507462">
        <w:rPr>
          <w:rFonts w:cs="Times New Roman"/>
          <w:lang w:val="en-US"/>
        </w:rPr>
        <w:t xml:space="preserve">, we choose two cases </w:t>
      </w:r>
      <w:r w:rsidR="00D678AD" w:rsidRPr="00507462">
        <w:rPr>
          <w:rFonts w:cs="Times New Roman"/>
          <w:lang w:val="en-US"/>
        </w:rPr>
        <w:t xml:space="preserve">as pairs </w:t>
      </w:r>
      <w:r w:rsidRPr="00507462">
        <w:rPr>
          <w:rFonts w:cs="Times New Roman"/>
          <w:lang w:val="en-US"/>
        </w:rPr>
        <w:t xml:space="preserve">following a most-similar systems design </w:t>
      </w:r>
      <w:r w:rsidR="006833A8" w:rsidRPr="00507462">
        <w:rPr>
          <w:rFonts w:cs="Times New Roman"/>
          <w:lang w:val="en-US"/>
        </w:rPr>
        <w:fldChar w:fldCharType="begin"/>
      </w:r>
      <w:r w:rsidR="00092080">
        <w:rPr>
          <w:rFonts w:cs="Times New Roman"/>
          <w:lang w:val="en-US"/>
        </w:rPr>
        <w:instrText xml:space="preserve"> ADDIN ZOTERO_ITEM CSL_CITATION {"citationID":"UnoS6VsP","properties":{"formattedCitation":"(Gerring, 2017; Przeworski and Teune, 1970)","plainCitation":"(Gerring, 2017; Przeworski and Teune, 1970)","noteIndex":0},"citationItems":[{"id":2677,"uris":["http://zotero.org/groups/2700094/items/G428L4VC"],"itemData":{"id":2677,"type":"article-journal","abstract":"One might argue that political science has gone further than any other social science in developing a rigorous field of study devoted to qualitative methods. This review article begins by discussing the time-honored qualitative/quantitative distinction. What is qualitative data and analysis, and how does it differ from quantitative data and analysis? I propose a narrow definition of “qualitative” and explore its implications. I also explore in a speculative vein some of the factors underlying the ongoing Methodenstreit between scholars who identify with quantitative and qualitative approaches to social science. In the remainder of the article I discuss areas of qualitative research that have been especially fecund over the past decade. These include case selection, causal inference, and multimethod research.","container-title":"Annual Review of Political Science","DOI":"10.1146/annurev-polisci-092415-024158","ISSN":"1094-2939, 1545-1577","issue":"1","journalAbbreviation":"Annu. Rev. Polit. Sci.","language":"en","page":"15-36","source":"DOI.org (Crossref)","title":"Qualitative Methods","volume":"20","author":[{"family":"Gerring","given":"John"}],"issued":{"date-parts":[["2017",5,11]]}}},{"id":2712,"uris":["http://zotero.org/groups/2700094/items/SIA9HYXG"],"itemData":{"id":2712,"type":"book","event-place":"New York, NY","publisher":"John Wiley and Sons, Inc.","publisher-place":"New York, NY","title":"The Logic of Comparative Social Inquiry","author":[{"family":"Przeworski","given":"Adam"},{"family":"Teune","given":"Henry"}],"issued":{"date-parts":[["1970"]]}}}],"schema":"https://github.com/citation-style-language/schema/raw/master/csl-citation.json"} </w:instrText>
      </w:r>
      <w:r w:rsidR="006833A8" w:rsidRPr="00507462">
        <w:rPr>
          <w:rFonts w:cs="Times New Roman"/>
          <w:lang w:val="en-US"/>
        </w:rPr>
        <w:fldChar w:fldCharType="separate"/>
      </w:r>
      <w:r w:rsidR="00092080">
        <w:rPr>
          <w:rFonts w:cs="Times New Roman"/>
          <w:noProof/>
          <w:lang w:val="en-US"/>
        </w:rPr>
        <w:t>(Gerring, 2017; Przeworski and Teune, 1970)</w:t>
      </w:r>
      <w:r w:rsidR="006833A8" w:rsidRPr="00507462">
        <w:rPr>
          <w:rFonts w:cs="Times New Roman"/>
          <w:lang w:val="en-US"/>
        </w:rPr>
        <w:fldChar w:fldCharType="end"/>
      </w:r>
      <w:r w:rsidR="001C49CE" w:rsidRPr="00507462">
        <w:rPr>
          <w:rFonts w:cs="Times New Roman"/>
          <w:lang w:val="en-US"/>
        </w:rPr>
        <w:t>:</w:t>
      </w:r>
      <w:r w:rsidRPr="00507462">
        <w:rPr>
          <w:rStyle w:val="EndnoteReference"/>
          <w:rFonts w:cs="Times New Roman"/>
          <w:lang w:val="en-US"/>
        </w:rPr>
        <w:endnoteReference w:id="6"/>
      </w:r>
      <w:r w:rsidRPr="00507462">
        <w:rPr>
          <w:rFonts w:cs="Times New Roman"/>
          <w:lang w:val="en-US"/>
        </w:rPr>
        <w:t xml:space="preserve"> </w:t>
      </w:r>
      <w:r w:rsidR="001C49CE" w:rsidRPr="00507462">
        <w:rPr>
          <w:rFonts w:cs="Times New Roman"/>
          <w:lang w:val="en-US"/>
        </w:rPr>
        <w:t xml:space="preserve">the first probe features cases of </w:t>
      </w:r>
      <w:r w:rsidR="009676FD" w:rsidRPr="00507462">
        <w:rPr>
          <w:rFonts w:cs="Times New Roman"/>
          <w:lang w:val="en-US"/>
        </w:rPr>
        <w:t xml:space="preserve">expansion and the second probe features cases of contraction. </w:t>
      </w:r>
      <w:r w:rsidR="00107500" w:rsidRPr="00507462">
        <w:rPr>
          <w:rFonts w:cs="Times New Roman"/>
          <w:lang w:val="en-US"/>
        </w:rPr>
        <w:t xml:space="preserve">The twin objectives of </w:t>
      </w:r>
      <w:r w:rsidR="00941FF7" w:rsidRPr="00507462">
        <w:rPr>
          <w:rFonts w:cs="Times New Roman"/>
          <w:lang w:val="en-US"/>
        </w:rPr>
        <w:t>“</w:t>
      </w:r>
      <w:r w:rsidR="00107500" w:rsidRPr="00507462">
        <w:rPr>
          <w:rFonts w:cs="Times New Roman"/>
          <w:lang w:val="en-US"/>
        </w:rPr>
        <w:t>(1) a representative sample and (2) useful variation on the dimensions of theoretical interest</w:t>
      </w:r>
      <w:r w:rsidR="00941FF7" w:rsidRPr="00507462">
        <w:rPr>
          <w:rFonts w:cs="Times New Roman"/>
          <w:lang w:val="en-US"/>
        </w:rPr>
        <w:t>”</w:t>
      </w:r>
      <w:r w:rsidR="00107500" w:rsidRPr="00507462">
        <w:rPr>
          <w:rFonts w:cs="Times New Roman"/>
          <w:lang w:val="en-US"/>
        </w:rPr>
        <w:t xml:space="preserve"> guide our selection (Seawright and </w:t>
      </w:r>
      <w:proofErr w:type="spellStart"/>
      <w:r w:rsidR="00107500" w:rsidRPr="00507462">
        <w:rPr>
          <w:rFonts w:cs="Times New Roman"/>
          <w:lang w:val="en-US"/>
        </w:rPr>
        <w:t>Gerring</w:t>
      </w:r>
      <w:proofErr w:type="spellEnd"/>
      <w:r w:rsidR="00107500" w:rsidRPr="00507462">
        <w:rPr>
          <w:rFonts w:cs="Times New Roman"/>
          <w:lang w:val="en-US"/>
        </w:rPr>
        <w:t xml:space="preserve">, 2008: 296). </w:t>
      </w:r>
      <w:r w:rsidRPr="00507462">
        <w:rPr>
          <w:rFonts w:cs="Times New Roman"/>
          <w:lang w:val="en-US"/>
        </w:rPr>
        <w:t xml:space="preserve">We selected these cases on the independent variable, ensuring in each pair variation in the presence/absence of new dominant actors (explanatory variable) while other characteristics of interest are similar. </w:t>
      </w:r>
      <w:bookmarkStart w:id="11" w:name="_Hlk131241370"/>
      <w:r w:rsidRPr="00507462">
        <w:rPr>
          <w:rFonts w:cs="Times New Roman"/>
          <w:lang w:val="en-US"/>
        </w:rPr>
        <w:t xml:space="preserve">In both pairs, we conduct a within-case analysis of each case to evaluate the causal mechanism (low-risk/high-opportunity </w:t>
      </w:r>
      <w:r w:rsidR="00904159" w:rsidRPr="00507462">
        <w:rPr>
          <w:rFonts w:cs="Times New Roman"/>
          <w:lang w:val="en-US"/>
        </w:rPr>
        <w:t>attraction</w:t>
      </w:r>
      <w:r w:rsidRPr="00507462">
        <w:rPr>
          <w:rFonts w:cs="Times New Roman"/>
          <w:lang w:val="en-US"/>
        </w:rPr>
        <w:t xml:space="preserve">) and a cross-case analysis to compare the two. </w:t>
      </w:r>
      <w:bookmarkEnd w:id="11"/>
      <w:r w:rsidR="0086336E" w:rsidRPr="00507462">
        <w:rPr>
          <w:rFonts w:cs="Times New Roman"/>
          <w:lang w:val="en-US"/>
        </w:rPr>
        <w:t xml:space="preserve">The second probe includes cases that differ in the conflict duration and contested issues, allowing us to test scope conditions </w:t>
      </w:r>
      <w:r w:rsidR="00941FF7" w:rsidRPr="00507462">
        <w:rPr>
          <w:rFonts w:cs="Times New Roman"/>
          <w:lang w:val="en-US"/>
        </w:rPr>
        <w:t>“</w:t>
      </w:r>
      <w:r w:rsidR="0086336E" w:rsidRPr="00507462">
        <w:rPr>
          <w:rFonts w:cs="Times New Roman"/>
          <w:lang w:val="en-US"/>
        </w:rPr>
        <w:t>through progressive pair comparison</w:t>
      </w:r>
      <w:r w:rsidR="00941FF7" w:rsidRPr="00507462">
        <w:rPr>
          <w:rFonts w:cs="Times New Roman"/>
          <w:lang w:val="en-US"/>
        </w:rPr>
        <w:t>”</w:t>
      </w:r>
      <w:r w:rsidR="0086336E" w:rsidRPr="00507462">
        <w:rPr>
          <w:rFonts w:cs="Times New Roman"/>
          <w:lang w:val="en-US"/>
        </w:rPr>
        <w:t xml:space="preserve"> </w:t>
      </w:r>
      <w:r w:rsidR="00A2039B" w:rsidRPr="00507462">
        <w:rPr>
          <w:rFonts w:cs="Times New Roman"/>
          <w:lang w:val="en-US"/>
        </w:rPr>
        <w:fldChar w:fldCharType="begin"/>
      </w:r>
      <w:r w:rsidR="00092080">
        <w:rPr>
          <w:rFonts w:cs="Times New Roman"/>
          <w:lang w:val="en-US"/>
        </w:rPr>
        <w:instrText xml:space="preserve"> ADDIN ZOTERO_ITEM CSL_CITATION {"citationID":"nIUHygLU","properties":{"formattedCitation":"(Tarrow, 2010: 251)","plainCitation":"(Tarrow, 2010: 251)","noteIndex":0},"citationItems":[{"id":2731,"uris":["http://zotero.org/groups/2700094/items/A752XQUH"],"itemData":{"id":2731,"type":"article-journal","abstract":"Paired comparison is a strategy of political analysis that has been widely used but seldom theorized. This is because it is often assimilated to single-case studies or regarded as a degenerate form of multicase analysis. This article argues that paired comparison is a distinct strategy of comparative analysis with advantages that both single-case and multicase comparisons lack. After reviewing how paired comparison has been dealt with in comparative politics, the article details a number of its advantages and pitfalls, illustrates them through the work of four major pairing comparativists, and proposes what is distinct about the strategy. It closes with a number of suggestions for using paired comparison more effectively.","container-title":"Comparative Political Studies","DOI":"10.1177/0010414009350044","ISSN":"0010-4140, 1552-3829","issue":"2","journalAbbreviation":"Comparative Political Studies","language":"en","page":"230-259","title":"The Strategy of Paired Comparison: Toward a Theory of Practice","title-short":"The Strategy of Paired Comparison","volume":"43","author":[{"family":"Tarrow","given":"Sidney"}],"issued":{"date-parts":[["2010",2]]}},"locator":"251","label":"page"}],"schema":"https://github.com/citation-style-language/schema/raw/master/csl-citation.json"} </w:instrText>
      </w:r>
      <w:r w:rsidR="00A2039B" w:rsidRPr="00507462">
        <w:rPr>
          <w:rFonts w:cs="Times New Roman"/>
          <w:lang w:val="en-US"/>
        </w:rPr>
        <w:fldChar w:fldCharType="separate"/>
      </w:r>
      <w:r w:rsidR="00092080">
        <w:rPr>
          <w:rFonts w:cs="Times New Roman"/>
          <w:noProof/>
          <w:lang w:val="en-US"/>
        </w:rPr>
        <w:t>(Tarrow, 2010: 251)</w:t>
      </w:r>
      <w:r w:rsidR="00A2039B" w:rsidRPr="00507462">
        <w:rPr>
          <w:rFonts w:cs="Times New Roman"/>
          <w:lang w:val="en-US"/>
        </w:rPr>
        <w:fldChar w:fldCharType="end"/>
      </w:r>
      <w:r w:rsidR="0086336E" w:rsidRPr="00507462">
        <w:rPr>
          <w:rFonts w:cs="Times New Roman"/>
          <w:lang w:val="en-US"/>
        </w:rPr>
        <w:t xml:space="preserve">. </w:t>
      </w:r>
      <w:r w:rsidR="00673413" w:rsidRPr="00507462">
        <w:rPr>
          <w:rFonts w:cs="Times New Roman"/>
          <w:lang w:val="en-US"/>
        </w:rPr>
        <w:t>T</w:t>
      </w:r>
      <w:r w:rsidRPr="00507462">
        <w:rPr>
          <w:rFonts w:cs="Times New Roman"/>
          <w:lang w:val="en-US"/>
        </w:rPr>
        <w:t>he second pair</w:t>
      </w:r>
      <w:r w:rsidR="00673413" w:rsidRPr="00507462">
        <w:rPr>
          <w:rFonts w:cs="Times New Roman"/>
          <w:lang w:val="en-US"/>
        </w:rPr>
        <w:t xml:space="preserve"> thus</w:t>
      </w:r>
      <w:r w:rsidRPr="00507462">
        <w:rPr>
          <w:rFonts w:cs="Times New Roman"/>
          <w:lang w:val="en-US"/>
        </w:rPr>
        <w:t xml:space="preserve"> helps to productively </w:t>
      </w:r>
      <w:r w:rsidR="00941FF7" w:rsidRPr="00507462">
        <w:rPr>
          <w:rFonts w:cs="Times New Roman"/>
          <w:lang w:val="en-US"/>
        </w:rPr>
        <w:t>“</w:t>
      </w:r>
      <w:r w:rsidRPr="00507462">
        <w:rPr>
          <w:rFonts w:cs="Times New Roman"/>
          <w:lang w:val="en-US"/>
        </w:rPr>
        <w:t>build contrasts into the research design,</w:t>
      </w:r>
      <w:r w:rsidR="00941FF7" w:rsidRPr="00507462">
        <w:rPr>
          <w:rFonts w:cs="Times New Roman"/>
          <w:lang w:val="en-US"/>
        </w:rPr>
        <w:t>”</w:t>
      </w:r>
      <w:r w:rsidRPr="00507462">
        <w:rPr>
          <w:rFonts w:cs="Times New Roman"/>
          <w:lang w:val="en-US"/>
        </w:rPr>
        <w:t xml:space="preserve"> and to achieve </w:t>
      </w:r>
      <w:r w:rsidR="00941FF7" w:rsidRPr="00507462">
        <w:rPr>
          <w:rFonts w:cs="Times New Roman"/>
          <w:lang w:val="en-US"/>
        </w:rPr>
        <w:t>“</w:t>
      </w:r>
      <w:r w:rsidRPr="00507462">
        <w:rPr>
          <w:rFonts w:cs="Times New Roman"/>
          <w:lang w:val="en-US"/>
        </w:rPr>
        <w:t>a more robust understanding and interpretation</w:t>
      </w:r>
      <w:r w:rsidR="00941FF7" w:rsidRPr="00507462">
        <w:rPr>
          <w:rFonts w:cs="Times New Roman"/>
          <w:lang w:val="en-US"/>
        </w:rPr>
        <w:t>”</w:t>
      </w:r>
      <w:r w:rsidRPr="00507462">
        <w:rPr>
          <w:rFonts w:cs="Times New Roman"/>
          <w:lang w:val="en-US"/>
        </w:rPr>
        <w:t xml:space="preserve"> of the first pair of cases </w:t>
      </w:r>
      <w:r w:rsidR="00A2039B" w:rsidRPr="00507462">
        <w:rPr>
          <w:rFonts w:cs="Times New Roman"/>
          <w:lang w:val="en-US"/>
        </w:rPr>
        <w:fldChar w:fldCharType="begin"/>
      </w:r>
      <w:r w:rsidR="00092080">
        <w:rPr>
          <w:rFonts w:cs="Times New Roman"/>
          <w:lang w:val="en-US"/>
        </w:rPr>
        <w:instrText xml:space="preserve"> ADDIN ZOTERO_ITEM CSL_CITATION {"citationID":"6FBF0EXU","properties":{"formattedCitation":"(Mukhija, 2010: 423)","plainCitation":"(Mukhija, 2010: 423)","noteIndex":0},"citationItems":[{"id":2676,"uris":["http://zotero.org/groups/2700094/items/RL3PMIGR"],"itemData":{"id":2676,"type":"article-journal","abstract":"Case study researchers choose between single and multiple case research approaches. The literature recommends single cases for gaining in-depth understanding and multiple cases for acquiring broader understanding. This article presents the unconventional approach of a primary case informed by multiple secondary cases. It suggests that focusing on one case while following some additional secondary cases may, paradoxically and under certain conditions, be a better way of conducting in-depth, single case research. The secondary, or assisting, cases can help the researcher to identify issues to expect, questions to ask, and data to look for in the primary case.","container-title":"Journal of Planning Education and Research","DOI":"10.1177/0739456X10362770","ISSN":"0739-456X, 1552-6577","issue":"4","journalAbbreviation":"Journal of Planning Education and Research","language":"en","page":"416-426","source":"DOI.org (Crossref)","title":"N of One plus Some: An Alternative Strategy for Conducting Single Case Research","title-short":"N of One plus Some","volume":"29","author":[{"family":"Mukhija","given":"Vinit"}],"issued":{"date-parts":[["2010",6]]}},"locator":"423","label":"page"}],"schema":"https://github.com/citation-style-language/schema/raw/master/csl-citation.json"} </w:instrText>
      </w:r>
      <w:r w:rsidR="00A2039B" w:rsidRPr="00507462">
        <w:rPr>
          <w:rFonts w:cs="Times New Roman"/>
          <w:lang w:val="en-US"/>
        </w:rPr>
        <w:fldChar w:fldCharType="separate"/>
      </w:r>
      <w:r w:rsidR="00092080">
        <w:rPr>
          <w:rFonts w:cs="Times New Roman"/>
          <w:noProof/>
          <w:lang w:val="en-US"/>
        </w:rPr>
        <w:t>(Mukhija, 2010: 423)</w:t>
      </w:r>
      <w:r w:rsidR="00A2039B" w:rsidRPr="00507462">
        <w:rPr>
          <w:rFonts w:cs="Times New Roman"/>
          <w:lang w:val="en-US"/>
        </w:rPr>
        <w:fldChar w:fldCharType="end"/>
      </w:r>
      <w:r w:rsidRPr="00507462">
        <w:rPr>
          <w:rFonts w:cs="Times New Roman"/>
          <w:lang w:val="en-US"/>
        </w:rPr>
        <w:t xml:space="preserve">. The differences between the two pairs provide useful </w:t>
      </w:r>
      <w:r w:rsidR="00941FF7" w:rsidRPr="00507462">
        <w:rPr>
          <w:rFonts w:cs="Times New Roman"/>
          <w:lang w:val="en-US"/>
        </w:rPr>
        <w:t>“</w:t>
      </w:r>
      <w:r w:rsidRPr="00507462">
        <w:rPr>
          <w:rFonts w:cs="Times New Roman"/>
          <w:lang w:val="en-US"/>
        </w:rPr>
        <w:t>contrast space</w:t>
      </w:r>
      <w:r w:rsidR="00941FF7" w:rsidRPr="00507462">
        <w:rPr>
          <w:rFonts w:cs="Times New Roman"/>
          <w:lang w:val="en-US"/>
        </w:rPr>
        <w:t>”</w:t>
      </w:r>
      <w:r w:rsidRPr="00507462">
        <w:rPr>
          <w:rFonts w:cs="Times New Roman"/>
          <w:lang w:val="en-US"/>
        </w:rPr>
        <w:t xml:space="preserve"> to the first pair</w:t>
      </w:r>
      <w:r w:rsidR="00941FF7" w:rsidRPr="00507462">
        <w:rPr>
          <w:rFonts w:cs="Times New Roman"/>
          <w:lang w:val="en-US"/>
        </w:rPr>
        <w:t>.</w:t>
      </w:r>
      <w:r w:rsidRPr="00507462">
        <w:rPr>
          <w:rStyle w:val="EndnoteReference"/>
          <w:rFonts w:cs="Times New Roman"/>
          <w:lang w:val="en-US"/>
        </w:rPr>
        <w:endnoteReference w:id="7"/>
      </w:r>
      <w:r w:rsidRPr="00507462">
        <w:rPr>
          <w:rFonts w:cs="Times New Roman"/>
          <w:lang w:val="en-US"/>
        </w:rPr>
        <w:t xml:space="preserve"> </w:t>
      </w:r>
      <w:r w:rsidR="00941FF7" w:rsidRPr="00507462">
        <w:rPr>
          <w:rFonts w:cs="Times New Roman"/>
          <w:lang w:val="en-US"/>
        </w:rPr>
        <w:t>E</w:t>
      </w:r>
      <w:r w:rsidRPr="00507462">
        <w:rPr>
          <w:rFonts w:cs="Times New Roman"/>
          <w:lang w:val="en-US"/>
        </w:rPr>
        <w:t xml:space="preserve">ven when comparing different armed multi-actor conflicts, the </w:t>
      </w:r>
      <w:r w:rsidR="00941FF7" w:rsidRPr="00507462">
        <w:rPr>
          <w:rFonts w:cs="Times New Roman"/>
          <w:lang w:val="en-US"/>
        </w:rPr>
        <w:t xml:space="preserve">theoretical </w:t>
      </w:r>
      <w:r w:rsidRPr="00507462">
        <w:rPr>
          <w:rFonts w:cs="Times New Roman"/>
          <w:lang w:val="en-US"/>
        </w:rPr>
        <w:t>dimension—variation in the actor constellation—remains relevant and helps explain variation in the outcome (presence or absence of shift).</w:t>
      </w:r>
    </w:p>
    <w:p w14:paraId="009DC603" w14:textId="77777777" w:rsidR="000E7190" w:rsidRPr="00507462" w:rsidRDefault="000E7190" w:rsidP="00BE1628">
      <w:pPr>
        <w:spacing w:after="0" w:line="276" w:lineRule="auto"/>
        <w:rPr>
          <w:rFonts w:cs="Times New Roman"/>
          <w:lang w:val="en-US"/>
        </w:rPr>
      </w:pPr>
    </w:p>
    <w:p w14:paraId="77AC9B98" w14:textId="109D3468" w:rsidR="00DE616C" w:rsidRPr="00507462" w:rsidRDefault="00DE616C" w:rsidP="00BE1628">
      <w:pPr>
        <w:spacing w:after="0" w:line="276" w:lineRule="auto"/>
        <w:rPr>
          <w:rFonts w:cs="Times New Roman"/>
          <w:i/>
          <w:iCs/>
          <w:lang w:val="en-US"/>
        </w:rPr>
      </w:pPr>
      <w:r w:rsidRPr="00507462">
        <w:rPr>
          <w:rFonts w:cs="Times New Roman"/>
          <w:i/>
          <w:iCs/>
          <w:lang w:val="en-US"/>
        </w:rPr>
        <w:t>Interviews</w:t>
      </w:r>
    </w:p>
    <w:p w14:paraId="7A4EC1EE" w14:textId="1BF698E9" w:rsidR="00E949B0" w:rsidRPr="00507462" w:rsidRDefault="004D5CF9" w:rsidP="00BE1628">
      <w:pPr>
        <w:autoSpaceDE w:val="0"/>
        <w:autoSpaceDN w:val="0"/>
        <w:adjustRightInd w:val="0"/>
        <w:spacing w:after="0" w:line="276" w:lineRule="auto"/>
        <w:rPr>
          <w:rFonts w:eastAsia="Calibri" w:cs="Times New Roman"/>
        </w:rPr>
      </w:pPr>
      <w:r w:rsidRPr="00507462">
        <w:rPr>
          <w:rFonts w:cs="Times New Roman"/>
        </w:rPr>
        <w:t xml:space="preserve">To </w:t>
      </w:r>
      <w:r w:rsidR="00941FF7" w:rsidRPr="00507462">
        <w:rPr>
          <w:rFonts w:cs="Times New Roman"/>
        </w:rPr>
        <w:t>establish</w:t>
      </w:r>
      <w:r w:rsidR="00626D32" w:rsidRPr="00507462">
        <w:rPr>
          <w:rFonts w:cs="Times New Roman"/>
        </w:rPr>
        <w:t xml:space="preserve"> the causal mechanism that connects the change in dominant actors with </w:t>
      </w:r>
      <w:r w:rsidR="005618AA" w:rsidRPr="00507462">
        <w:rPr>
          <w:rFonts w:cs="Times New Roman"/>
        </w:rPr>
        <w:t xml:space="preserve">spatial </w:t>
      </w:r>
      <w:r w:rsidR="004832C3" w:rsidRPr="00507462">
        <w:rPr>
          <w:rFonts w:cs="Times New Roman"/>
        </w:rPr>
        <w:t xml:space="preserve">shift </w:t>
      </w:r>
      <w:r w:rsidR="00BC11BA" w:rsidRPr="00507462">
        <w:rPr>
          <w:rFonts w:cs="Times New Roman"/>
        </w:rPr>
        <w:t xml:space="preserve">and to triangulate </w:t>
      </w:r>
      <w:r w:rsidR="00883C81" w:rsidRPr="00507462">
        <w:rPr>
          <w:rFonts w:cs="Times New Roman"/>
        </w:rPr>
        <w:t xml:space="preserve">quantitative data on the conflict shapes, the </w:t>
      </w:r>
      <w:r w:rsidR="00E13F09" w:rsidRPr="00507462">
        <w:rPr>
          <w:rFonts w:cs="Times New Roman"/>
        </w:rPr>
        <w:t>dominant actors, and the spatial shifts of conflict-related violence</w:t>
      </w:r>
      <w:r w:rsidR="005618AA" w:rsidRPr="00507462">
        <w:rPr>
          <w:rFonts w:cs="Times New Roman"/>
        </w:rPr>
        <w:t>,</w:t>
      </w:r>
      <w:r w:rsidR="00E13F09" w:rsidRPr="00507462">
        <w:rPr>
          <w:rFonts w:cs="Times New Roman"/>
        </w:rPr>
        <w:t xml:space="preserve"> we </w:t>
      </w:r>
      <w:r w:rsidR="00324EE1" w:rsidRPr="00507462">
        <w:rPr>
          <w:rFonts w:cs="Times New Roman"/>
        </w:rPr>
        <w:t>drew on</w:t>
      </w:r>
      <w:r w:rsidR="00E13F09" w:rsidRPr="00507462">
        <w:rPr>
          <w:rFonts w:cs="Times New Roman"/>
        </w:rPr>
        <w:t xml:space="preserve"> semi-structured intervie</w:t>
      </w:r>
      <w:r w:rsidR="0059381D" w:rsidRPr="00507462">
        <w:rPr>
          <w:rFonts w:cs="Times New Roman"/>
        </w:rPr>
        <w:t xml:space="preserve">ws </w:t>
      </w:r>
      <w:r w:rsidR="00AC6E95" w:rsidRPr="00507462">
        <w:rPr>
          <w:rFonts w:cs="Times New Roman"/>
        </w:rPr>
        <w:t>conducted by one of the authors</w:t>
      </w:r>
      <w:r w:rsidR="0059381D" w:rsidRPr="00507462">
        <w:rPr>
          <w:rFonts w:cs="Times New Roman"/>
        </w:rPr>
        <w:t xml:space="preserve"> in conflict-affected regions of one case in each probe: Colombia and Syria/Iraq. </w:t>
      </w:r>
      <w:r w:rsidR="00AC6E95" w:rsidRPr="00507462">
        <w:rPr>
          <w:rFonts w:cs="Times New Roman"/>
        </w:rPr>
        <w:t>In Colombi</w:t>
      </w:r>
      <w:r w:rsidR="005618AA" w:rsidRPr="00507462">
        <w:rPr>
          <w:rFonts w:cs="Times New Roman"/>
        </w:rPr>
        <w:t>a</w:t>
      </w:r>
      <w:r w:rsidR="008A5C38" w:rsidRPr="00507462">
        <w:rPr>
          <w:rFonts w:cs="Times New Roman"/>
        </w:rPr>
        <w:t>:</w:t>
      </w:r>
      <w:r w:rsidR="00AC6E95" w:rsidRPr="00507462">
        <w:rPr>
          <w:rFonts w:cs="Times New Roman"/>
        </w:rPr>
        <w:t xml:space="preserve"> 59 interviews in Putumayo </w:t>
      </w:r>
      <w:r w:rsidR="00E46962" w:rsidRPr="00507462">
        <w:rPr>
          <w:rFonts w:cs="Times New Roman"/>
        </w:rPr>
        <w:t>(</w:t>
      </w:r>
      <w:r w:rsidR="00AC6E95" w:rsidRPr="00507462">
        <w:rPr>
          <w:rFonts w:cs="Times New Roman"/>
        </w:rPr>
        <w:t>2011</w:t>
      </w:r>
      <w:r w:rsidR="00E46962" w:rsidRPr="00507462">
        <w:rPr>
          <w:rFonts w:cs="Times New Roman"/>
        </w:rPr>
        <w:t xml:space="preserve">, </w:t>
      </w:r>
      <w:r w:rsidR="00AC6E95" w:rsidRPr="00507462">
        <w:rPr>
          <w:rFonts w:cs="Times New Roman"/>
        </w:rPr>
        <w:t>2012</w:t>
      </w:r>
      <w:r w:rsidR="00E46962" w:rsidRPr="00507462">
        <w:rPr>
          <w:rFonts w:cs="Times New Roman"/>
        </w:rPr>
        <w:t>)</w:t>
      </w:r>
      <w:r w:rsidR="00E67088" w:rsidRPr="00507462">
        <w:rPr>
          <w:rFonts w:cs="Times New Roman"/>
        </w:rPr>
        <w:t xml:space="preserve">, </w:t>
      </w:r>
      <w:r w:rsidR="00371588" w:rsidRPr="00507462">
        <w:rPr>
          <w:rFonts w:cs="Times New Roman"/>
        </w:rPr>
        <w:t xml:space="preserve">20 interviews in </w:t>
      </w:r>
      <w:proofErr w:type="spellStart"/>
      <w:r w:rsidR="00371588" w:rsidRPr="00507462">
        <w:rPr>
          <w:rFonts w:cs="Times New Roman"/>
        </w:rPr>
        <w:t>Catatumbo</w:t>
      </w:r>
      <w:proofErr w:type="spellEnd"/>
      <w:r w:rsidR="00371588" w:rsidRPr="00507462">
        <w:rPr>
          <w:rFonts w:cs="Times New Roman"/>
        </w:rPr>
        <w:t xml:space="preserve"> (2012)</w:t>
      </w:r>
      <w:r w:rsidR="00E67088" w:rsidRPr="00507462">
        <w:rPr>
          <w:rFonts w:cs="Times New Roman"/>
        </w:rPr>
        <w:t xml:space="preserve"> and </w:t>
      </w:r>
      <w:r w:rsidR="00371588" w:rsidRPr="00507462">
        <w:rPr>
          <w:rFonts w:cs="Times New Roman"/>
        </w:rPr>
        <w:t>16 interviews in Arauca (2012, 2016)</w:t>
      </w:r>
      <w:r w:rsidR="00E67088" w:rsidRPr="00507462">
        <w:rPr>
          <w:rFonts w:cs="Times New Roman"/>
        </w:rPr>
        <w:t xml:space="preserve">. </w:t>
      </w:r>
      <w:r w:rsidR="00371588" w:rsidRPr="00507462">
        <w:rPr>
          <w:rFonts w:cs="Times New Roman"/>
        </w:rPr>
        <w:t xml:space="preserve">In </w:t>
      </w:r>
      <w:r w:rsidR="00EA6DA0" w:rsidRPr="00507462">
        <w:rPr>
          <w:rFonts w:cs="Times New Roman"/>
        </w:rPr>
        <w:t>Syria/Iraq</w:t>
      </w:r>
      <w:r w:rsidR="008A5C38" w:rsidRPr="00507462">
        <w:rPr>
          <w:rFonts w:cs="Times New Roman"/>
        </w:rPr>
        <w:t>:</w:t>
      </w:r>
      <w:r w:rsidR="00EA6DA0" w:rsidRPr="00507462">
        <w:rPr>
          <w:rFonts w:cs="Times New Roman"/>
        </w:rPr>
        <w:t xml:space="preserve"> </w:t>
      </w:r>
      <w:r w:rsidR="00271326" w:rsidRPr="00507462">
        <w:rPr>
          <w:rFonts w:cs="Times New Roman"/>
        </w:rPr>
        <w:t>12 interviews</w:t>
      </w:r>
      <w:r w:rsidR="00725B18" w:rsidRPr="00507462">
        <w:rPr>
          <w:rFonts w:cs="Times New Roman"/>
        </w:rPr>
        <w:t xml:space="preserve"> </w:t>
      </w:r>
      <w:r w:rsidR="00EA6DA0" w:rsidRPr="00507462">
        <w:rPr>
          <w:rFonts w:cs="Times New Roman"/>
        </w:rPr>
        <w:t xml:space="preserve">in </w:t>
      </w:r>
      <w:r w:rsidR="00725B18" w:rsidRPr="00507462">
        <w:rPr>
          <w:rFonts w:cs="Times New Roman"/>
        </w:rPr>
        <w:lastRenderedPageBreak/>
        <w:t>northern Iraq, close to the Syrian border</w:t>
      </w:r>
      <w:r w:rsidR="00EA6DA0" w:rsidRPr="00507462">
        <w:rPr>
          <w:rFonts w:cs="Times New Roman"/>
        </w:rPr>
        <w:t xml:space="preserve"> (2022).</w:t>
      </w:r>
      <w:r w:rsidR="00725B18" w:rsidRPr="00507462">
        <w:rPr>
          <w:rFonts w:cs="Times New Roman"/>
        </w:rPr>
        <w:t xml:space="preserve"> </w:t>
      </w:r>
      <w:r w:rsidR="005618AA" w:rsidRPr="00507462">
        <w:rPr>
          <w:rFonts w:cs="Times New Roman"/>
        </w:rPr>
        <w:t xml:space="preserve"> </w:t>
      </w:r>
      <w:r w:rsidR="00D81575" w:rsidRPr="00507462">
        <w:rPr>
          <w:rFonts w:cs="Times New Roman"/>
        </w:rPr>
        <w:t xml:space="preserve">For security reasons, we refrain from providing the specific locations. </w:t>
      </w:r>
      <w:r w:rsidR="00524B15" w:rsidRPr="00507462">
        <w:rPr>
          <w:rFonts w:cs="Times New Roman"/>
        </w:rPr>
        <w:t>The interviews were conducted in compliance with the authors’ home institution’s strict ethical</w:t>
      </w:r>
      <w:r w:rsidR="00AD7B73" w:rsidRPr="00507462">
        <w:rPr>
          <w:rFonts w:cs="Times New Roman"/>
        </w:rPr>
        <w:t xml:space="preserve"> and safety</w:t>
      </w:r>
      <w:r w:rsidR="00524B15" w:rsidRPr="00507462">
        <w:rPr>
          <w:rFonts w:cs="Times New Roman"/>
        </w:rPr>
        <w:t xml:space="preserve"> </w:t>
      </w:r>
      <w:r w:rsidR="00AD7B73" w:rsidRPr="00507462">
        <w:rPr>
          <w:rFonts w:cs="Times New Roman"/>
        </w:rPr>
        <w:t>guidelines</w:t>
      </w:r>
      <w:r w:rsidR="00524B15" w:rsidRPr="00507462">
        <w:rPr>
          <w:rFonts w:cs="Times New Roman"/>
        </w:rPr>
        <w:t xml:space="preserve"> and only after obtaining approval</w:t>
      </w:r>
      <w:r w:rsidR="00AD7B73" w:rsidRPr="00507462">
        <w:rPr>
          <w:rFonts w:cs="Times New Roman"/>
        </w:rPr>
        <w:t xml:space="preserve"> by the institution’s</w:t>
      </w:r>
      <w:r w:rsidR="00AD7B73" w:rsidRPr="00507462">
        <w:rPr>
          <w:rFonts w:cs="Times New Roman"/>
          <w:lang w:val="en-US"/>
        </w:rPr>
        <w:t xml:space="preserve"> Central University Research Ethics Committee (CUREC)</w:t>
      </w:r>
      <w:r w:rsidR="00351D38" w:rsidRPr="00507462">
        <w:rPr>
          <w:rFonts w:cs="Times New Roman"/>
          <w:lang w:val="en-US"/>
        </w:rPr>
        <w:t>, as per the reference numbers SSD/CUREC1A/11-240; R48604/RE001; R50663/RE004; CUREC 1A/ ODID C1A_22_041</w:t>
      </w:r>
      <w:r w:rsidR="00524B15" w:rsidRPr="00507462">
        <w:rPr>
          <w:rFonts w:cs="Times New Roman"/>
        </w:rPr>
        <w:t xml:space="preserve">. All interviewees provided informed consent. </w:t>
      </w:r>
      <w:r w:rsidR="00E949B0" w:rsidRPr="00507462">
        <w:rPr>
          <w:rFonts w:eastAsia="Calibri" w:cs="Times New Roman"/>
        </w:rPr>
        <w:t xml:space="preserve">The interview questions evolved around the </w:t>
      </w:r>
      <w:r w:rsidR="00590580" w:rsidRPr="00507462">
        <w:rPr>
          <w:rFonts w:eastAsia="Calibri" w:cs="Times New Roman"/>
        </w:rPr>
        <w:t xml:space="preserve">varying </w:t>
      </w:r>
      <w:r w:rsidR="009D4E50" w:rsidRPr="00507462">
        <w:rPr>
          <w:rFonts w:eastAsia="Calibri" w:cs="Times New Roman"/>
        </w:rPr>
        <w:t>presence of armed actors</w:t>
      </w:r>
      <w:r w:rsidR="00590580" w:rsidRPr="00507462">
        <w:rPr>
          <w:rFonts w:eastAsia="Calibri" w:cs="Times New Roman"/>
        </w:rPr>
        <w:t xml:space="preserve"> and their relationship with the regions and the </w:t>
      </w:r>
      <w:r w:rsidR="00524B15" w:rsidRPr="00507462">
        <w:rPr>
          <w:rFonts w:eastAsia="Calibri" w:cs="Times New Roman"/>
        </w:rPr>
        <w:t>people residing there.</w:t>
      </w:r>
      <w:r w:rsidR="00E949B0" w:rsidRPr="00507462">
        <w:rPr>
          <w:rFonts w:eastAsia="Calibri" w:cs="Times New Roman"/>
        </w:rPr>
        <w:t xml:space="preserve"> </w:t>
      </w:r>
      <w:r w:rsidR="008A5C38" w:rsidRPr="00507462">
        <w:rPr>
          <w:rFonts w:eastAsia="Calibri" w:cs="Times New Roman"/>
        </w:rPr>
        <w:t>T</w:t>
      </w:r>
      <w:r w:rsidR="00524B15" w:rsidRPr="00507462">
        <w:rPr>
          <w:rFonts w:eastAsia="Calibri" w:cs="Times New Roman"/>
        </w:rPr>
        <w:t>he author</w:t>
      </w:r>
      <w:r w:rsidR="00E949B0" w:rsidRPr="00507462">
        <w:rPr>
          <w:rFonts w:eastAsia="Calibri" w:cs="Times New Roman"/>
        </w:rPr>
        <w:t xml:space="preserve"> selected </w:t>
      </w:r>
      <w:r w:rsidR="008A5C38" w:rsidRPr="00507462">
        <w:rPr>
          <w:rFonts w:eastAsia="Calibri" w:cs="Times New Roman"/>
        </w:rPr>
        <w:t xml:space="preserve">questions from a long </w:t>
      </w:r>
      <w:proofErr w:type="spellStart"/>
      <w:r w:rsidR="008A5C38" w:rsidRPr="00507462">
        <w:rPr>
          <w:rFonts w:eastAsia="Calibri" w:cs="Times New Roman"/>
        </w:rPr>
        <w:t>catalgoue</w:t>
      </w:r>
      <w:proofErr w:type="spellEnd"/>
      <w:r w:rsidR="008A5C38" w:rsidRPr="00507462">
        <w:rPr>
          <w:rFonts w:eastAsia="Calibri" w:cs="Times New Roman"/>
        </w:rPr>
        <w:t xml:space="preserve"> that we</w:t>
      </w:r>
      <w:r w:rsidR="00D678AD" w:rsidRPr="00507462">
        <w:rPr>
          <w:rFonts w:eastAsia="Calibri" w:cs="Times New Roman"/>
        </w:rPr>
        <w:t>r</w:t>
      </w:r>
      <w:r w:rsidR="008A5C38" w:rsidRPr="00507462">
        <w:rPr>
          <w:rFonts w:eastAsia="Calibri" w:cs="Times New Roman"/>
        </w:rPr>
        <w:t xml:space="preserve">e </w:t>
      </w:r>
      <w:r w:rsidR="00E949B0" w:rsidRPr="00507462">
        <w:rPr>
          <w:rFonts w:eastAsia="Calibri" w:cs="Times New Roman"/>
        </w:rPr>
        <w:t xml:space="preserve">most suitable to the stakeholder group to which the interviewee belonged. </w:t>
      </w:r>
      <w:r w:rsidR="00524B15" w:rsidRPr="00507462">
        <w:rPr>
          <w:rFonts w:eastAsia="Calibri" w:cs="Times New Roman"/>
        </w:rPr>
        <w:t>Q</w:t>
      </w:r>
      <w:r w:rsidR="00E949B0" w:rsidRPr="00507462">
        <w:rPr>
          <w:rFonts w:eastAsia="Calibri" w:cs="Times New Roman"/>
        </w:rPr>
        <w:t xml:space="preserve">uestions </w:t>
      </w:r>
      <w:r w:rsidR="00524B15" w:rsidRPr="00507462">
        <w:rPr>
          <w:rFonts w:eastAsia="Calibri" w:cs="Times New Roman"/>
        </w:rPr>
        <w:t xml:space="preserve">were adjusted </w:t>
      </w:r>
      <w:r w:rsidR="00E949B0" w:rsidRPr="00507462">
        <w:rPr>
          <w:rFonts w:eastAsia="Calibri" w:cs="Times New Roman"/>
        </w:rPr>
        <w:t xml:space="preserve">when necessary: if </w:t>
      </w:r>
      <w:r w:rsidR="00524B15" w:rsidRPr="00507462">
        <w:rPr>
          <w:rFonts w:eastAsia="Calibri" w:cs="Times New Roman"/>
        </w:rPr>
        <w:t>the author</w:t>
      </w:r>
      <w:r w:rsidR="00E949B0" w:rsidRPr="00507462">
        <w:rPr>
          <w:rFonts w:eastAsia="Calibri" w:cs="Times New Roman"/>
        </w:rPr>
        <w:t xml:space="preserve"> established close trust relationships with </w:t>
      </w:r>
      <w:r w:rsidR="00524B15" w:rsidRPr="00507462">
        <w:rPr>
          <w:rFonts w:eastAsia="Calibri" w:cs="Times New Roman"/>
        </w:rPr>
        <w:t>the</w:t>
      </w:r>
      <w:r w:rsidR="00E949B0" w:rsidRPr="00507462">
        <w:rPr>
          <w:rFonts w:eastAsia="Calibri" w:cs="Times New Roman"/>
        </w:rPr>
        <w:t xml:space="preserve"> interviewees, </w:t>
      </w:r>
      <w:r w:rsidR="00524B15" w:rsidRPr="00507462">
        <w:rPr>
          <w:rFonts w:eastAsia="Calibri" w:cs="Times New Roman"/>
        </w:rPr>
        <w:t>she</w:t>
      </w:r>
      <w:r w:rsidR="00E949B0" w:rsidRPr="00507462">
        <w:rPr>
          <w:rFonts w:eastAsia="Calibri" w:cs="Times New Roman"/>
        </w:rPr>
        <w:t xml:space="preserve"> asked them more direct questions, whereas other interviews focused more on contextual information. The interviews generally ranged from </w:t>
      </w:r>
      <w:r w:rsidR="00C15F10" w:rsidRPr="00507462">
        <w:rPr>
          <w:rFonts w:eastAsia="Calibri" w:cs="Times New Roman"/>
        </w:rPr>
        <w:t>30</w:t>
      </w:r>
      <w:r w:rsidR="00E949B0" w:rsidRPr="00507462">
        <w:rPr>
          <w:rFonts w:eastAsia="Calibri" w:cs="Times New Roman"/>
        </w:rPr>
        <w:t xml:space="preserve"> minutes to </w:t>
      </w:r>
      <w:r w:rsidR="00C15F10" w:rsidRPr="00507462">
        <w:rPr>
          <w:rFonts w:eastAsia="Calibri" w:cs="Times New Roman"/>
        </w:rPr>
        <w:t xml:space="preserve">2 </w:t>
      </w:r>
      <w:r w:rsidR="00E949B0" w:rsidRPr="00507462">
        <w:rPr>
          <w:rFonts w:eastAsia="Calibri" w:cs="Times New Roman"/>
        </w:rPr>
        <w:t xml:space="preserve">hours. </w:t>
      </w:r>
      <w:r w:rsidR="00161E2D" w:rsidRPr="00507462">
        <w:rPr>
          <w:rFonts w:eastAsia="Calibri" w:cs="Times New Roman"/>
        </w:rPr>
        <w:t xml:space="preserve">Interviews were </w:t>
      </w:r>
      <w:r w:rsidR="00E949B0" w:rsidRPr="00507462">
        <w:rPr>
          <w:rFonts w:eastAsia="Calibri" w:cs="Times New Roman"/>
        </w:rPr>
        <w:t xml:space="preserve">conducted in </w:t>
      </w:r>
      <w:r w:rsidR="00D678AD" w:rsidRPr="00507462">
        <w:rPr>
          <w:rFonts w:eastAsia="Calibri" w:cs="Times New Roman"/>
        </w:rPr>
        <w:t xml:space="preserve">spaces </w:t>
      </w:r>
      <w:r w:rsidR="008A5C38" w:rsidRPr="00507462">
        <w:rPr>
          <w:rFonts w:eastAsia="Calibri" w:cs="Times New Roman"/>
        </w:rPr>
        <w:t xml:space="preserve">that </w:t>
      </w:r>
      <w:r w:rsidR="00E949B0" w:rsidRPr="00507462">
        <w:rPr>
          <w:rFonts w:eastAsia="Calibri" w:cs="Times New Roman"/>
        </w:rPr>
        <w:t xml:space="preserve">minimized risks to the interviewees, </w:t>
      </w:r>
      <w:r w:rsidR="00161E2D" w:rsidRPr="00507462">
        <w:rPr>
          <w:rFonts w:eastAsia="Calibri" w:cs="Times New Roman"/>
        </w:rPr>
        <w:t>the interviewer</w:t>
      </w:r>
      <w:r w:rsidR="00E949B0" w:rsidRPr="00507462">
        <w:rPr>
          <w:rFonts w:eastAsia="Calibri" w:cs="Times New Roman"/>
        </w:rPr>
        <w:t>, and any other person involved</w:t>
      </w:r>
      <w:r w:rsidR="00D678AD" w:rsidRPr="00507462">
        <w:rPr>
          <w:rFonts w:eastAsia="Calibri" w:cs="Times New Roman"/>
        </w:rPr>
        <w:t xml:space="preserve">, </w:t>
      </w:r>
      <w:proofErr w:type="gramStart"/>
      <w:r w:rsidR="00D678AD" w:rsidRPr="00507462">
        <w:rPr>
          <w:rFonts w:eastAsia="Calibri" w:cs="Times New Roman"/>
        </w:rPr>
        <w:t>e.g.</w:t>
      </w:r>
      <w:proofErr w:type="gramEnd"/>
      <w:r w:rsidR="00D678AD" w:rsidRPr="00507462">
        <w:rPr>
          <w:rFonts w:eastAsia="Calibri" w:cs="Times New Roman"/>
        </w:rPr>
        <w:t xml:space="preserve"> public places, offices, or homes</w:t>
      </w:r>
      <w:r w:rsidR="00E949B0" w:rsidRPr="00507462">
        <w:rPr>
          <w:rFonts w:eastAsia="Calibri" w:cs="Times New Roman"/>
        </w:rPr>
        <w:t xml:space="preserve">. In all cases, </w:t>
      </w:r>
      <w:r w:rsidR="00161E2D" w:rsidRPr="00507462">
        <w:rPr>
          <w:rFonts w:eastAsia="Calibri" w:cs="Times New Roman"/>
        </w:rPr>
        <w:t xml:space="preserve">the author </w:t>
      </w:r>
      <w:r w:rsidR="00E949B0" w:rsidRPr="00507462">
        <w:rPr>
          <w:rFonts w:eastAsia="Calibri" w:cs="Times New Roman"/>
        </w:rPr>
        <w:t xml:space="preserve">only asked questions when interviewees felt comfortable about answering them and when </w:t>
      </w:r>
      <w:r w:rsidR="00161E2D" w:rsidRPr="00507462">
        <w:rPr>
          <w:rFonts w:eastAsia="Calibri" w:cs="Times New Roman"/>
        </w:rPr>
        <w:t>she</w:t>
      </w:r>
      <w:r w:rsidR="00E949B0" w:rsidRPr="00507462">
        <w:rPr>
          <w:rFonts w:eastAsia="Calibri" w:cs="Times New Roman"/>
        </w:rPr>
        <w:t xml:space="preserve"> was confident that the interview would not cause any harm to anyone involved in or affected by the research process. Given the research’s sensitive nature, all </w:t>
      </w:r>
      <w:r w:rsidR="00161E2D" w:rsidRPr="00507462">
        <w:rPr>
          <w:rFonts w:eastAsia="Calibri" w:cs="Times New Roman"/>
        </w:rPr>
        <w:t xml:space="preserve">interviews were anonymous, and all </w:t>
      </w:r>
      <w:r w:rsidR="00E949B0" w:rsidRPr="00507462">
        <w:rPr>
          <w:rFonts w:eastAsia="Calibri" w:cs="Times New Roman"/>
        </w:rPr>
        <w:t>data were treated with absolute confidentiality.</w:t>
      </w:r>
    </w:p>
    <w:p w14:paraId="27F24B87" w14:textId="335DAF28" w:rsidR="00D57F76" w:rsidRPr="00507462" w:rsidRDefault="00D57F76" w:rsidP="00BE1628">
      <w:pPr>
        <w:spacing w:after="0" w:line="276" w:lineRule="auto"/>
        <w:rPr>
          <w:rFonts w:eastAsia="Calibri" w:cs="Times New Roman"/>
        </w:rPr>
      </w:pPr>
    </w:p>
    <w:p w14:paraId="58513A5A" w14:textId="19C077B9" w:rsidR="00AB4518" w:rsidRPr="00507462" w:rsidRDefault="00161E2D" w:rsidP="00BE1628">
      <w:pPr>
        <w:spacing w:after="0" w:line="276" w:lineRule="auto"/>
        <w:rPr>
          <w:rFonts w:cs="Times New Roman"/>
          <w:lang w:val="en-US"/>
        </w:rPr>
      </w:pPr>
      <w:r w:rsidRPr="00507462">
        <w:rPr>
          <w:rFonts w:eastAsia="Calibri" w:cs="Times New Roman"/>
        </w:rPr>
        <w:t xml:space="preserve">The author </w:t>
      </w:r>
      <w:r w:rsidR="00E949B0" w:rsidRPr="00507462">
        <w:rPr>
          <w:rFonts w:eastAsia="Calibri" w:cs="Times New Roman"/>
        </w:rPr>
        <w:t xml:space="preserve">used snowball sampling to select interviewees, aiming for a relatively balanced distribution of interviewees across different stakeholder groups to maximize possibilities for triangulation and thus minimize biases in the data. </w:t>
      </w:r>
      <w:r w:rsidRPr="00507462">
        <w:rPr>
          <w:rFonts w:eastAsia="Calibri" w:cs="Times New Roman"/>
        </w:rPr>
        <w:t>For Colombia, the stakeholder groups comprised</w:t>
      </w:r>
      <w:r w:rsidR="00E949B0" w:rsidRPr="00507462">
        <w:rPr>
          <w:rFonts w:eastAsia="Calibri" w:cs="Times New Roman"/>
        </w:rPr>
        <w:t xml:space="preserve"> ex-combatants, police and military officers, civil society leaders, peasants, refugees, international organization staff, government officials, clerics, and others embedded in or with expert knowledge on </w:t>
      </w:r>
      <w:r w:rsidRPr="00507462">
        <w:rPr>
          <w:rFonts w:eastAsia="Calibri" w:cs="Times New Roman"/>
        </w:rPr>
        <w:t>conflict actors</w:t>
      </w:r>
      <w:r w:rsidR="00E949B0" w:rsidRPr="00507462">
        <w:rPr>
          <w:rFonts w:eastAsia="Calibri" w:cs="Times New Roman"/>
        </w:rPr>
        <w:t xml:space="preserve">. </w:t>
      </w:r>
      <w:r w:rsidRPr="00507462">
        <w:rPr>
          <w:rFonts w:eastAsia="Calibri" w:cs="Times New Roman"/>
        </w:rPr>
        <w:t xml:space="preserve">For Iraq, the stakeholder groups comprised civil society leaders, </w:t>
      </w:r>
      <w:r w:rsidR="00982C91" w:rsidRPr="00507462">
        <w:rPr>
          <w:rFonts w:eastAsia="Calibri" w:cs="Times New Roman"/>
        </w:rPr>
        <w:t>youth (above 18 years)</w:t>
      </w:r>
      <w:r w:rsidRPr="00507462">
        <w:rPr>
          <w:rFonts w:eastAsia="Calibri" w:cs="Times New Roman"/>
        </w:rPr>
        <w:t xml:space="preserve">, international organization staff, government officials, </w:t>
      </w:r>
      <w:r w:rsidR="00982C91" w:rsidRPr="00507462">
        <w:rPr>
          <w:rFonts w:eastAsia="Calibri" w:cs="Times New Roman"/>
        </w:rPr>
        <w:t>diplomats</w:t>
      </w:r>
      <w:r w:rsidRPr="00507462">
        <w:rPr>
          <w:rFonts w:eastAsia="Calibri" w:cs="Times New Roman"/>
        </w:rPr>
        <w:t xml:space="preserve">, and others embedded in or with expert knowledge on conflict actors. </w:t>
      </w:r>
      <w:r w:rsidR="00982C91" w:rsidRPr="00507462">
        <w:rPr>
          <w:rFonts w:eastAsia="Calibri" w:cs="Times New Roman"/>
        </w:rPr>
        <w:t xml:space="preserve">In addition to these interviews </w:t>
      </w:r>
      <w:r w:rsidR="00863FB1" w:rsidRPr="00507462">
        <w:rPr>
          <w:rFonts w:eastAsia="Calibri" w:cs="Times New Roman"/>
        </w:rPr>
        <w:t>in challenging conflict settings, we interviewed experts with fieldwork experience in conflict-affected regions to gather additional context information.</w:t>
      </w:r>
      <w:bookmarkEnd w:id="10"/>
    </w:p>
    <w:p w14:paraId="60F64996" w14:textId="3DEDBF71" w:rsidR="00CA4B06" w:rsidRPr="00507462" w:rsidRDefault="00CA4B06" w:rsidP="00BE1628">
      <w:pPr>
        <w:spacing w:after="0" w:line="276" w:lineRule="auto"/>
        <w:rPr>
          <w:rFonts w:cs="Times New Roman"/>
          <w:lang w:val="en-US"/>
        </w:rPr>
      </w:pPr>
    </w:p>
    <w:p w14:paraId="7B8673F6" w14:textId="7AF0AD1A" w:rsidR="008C7D94" w:rsidRPr="00507462" w:rsidRDefault="00AB4518" w:rsidP="008C7D94">
      <w:pPr>
        <w:pStyle w:val="Heading1"/>
        <w:numPr>
          <w:ilvl w:val="0"/>
          <w:numId w:val="45"/>
        </w:numPr>
        <w:spacing w:before="0" w:line="276" w:lineRule="auto"/>
        <w:rPr>
          <w:rFonts w:cs="Times New Roman"/>
          <w:lang w:val="en-US"/>
        </w:rPr>
      </w:pPr>
      <w:bookmarkStart w:id="12" w:name="_Toc98864555"/>
      <w:r w:rsidRPr="00507462">
        <w:rPr>
          <w:rFonts w:cs="Times New Roman"/>
          <w:lang w:val="en-US"/>
        </w:rPr>
        <w:t>Description of cases</w:t>
      </w:r>
      <w:bookmarkEnd w:id="12"/>
      <w:r w:rsidR="00E6733F" w:rsidRPr="00507462">
        <w:rPr>
          <w:rStyle w:val="EndnoteReference"/>
          <w:rFonts w:cs="Times New Roman"/>
          <w:lang w:val="en-US"/>
        </w:rPr>
        <w:endnoteReference w:id="8"/>
      </w:r>
      <w:r w:rsidR="00E6733F" w:rsidRPr="00507462">
        <w:rPr>
          <w:rFonts w:cs="Times New Roman"/>
          <w:lang w:val="en-US"/>
        </w:rPr>
        <w:t xml:space="preserve"> </w:t>
      </w:r>
      <w:r w:rsidRPr="00507462">
        <w:rPr>
          <w:rFonts w:cs="Times New Roman"/>
          <w:lang w:val="en-US"/>
        </w:rPr>
        <w:t xml:space="preserve"> </w:t>
      </w:r>
      <w:bookmarkStart w:id="13" w:name="_Toc98864556"/>
    </w:p>
    <w:p w14:paraId="34E3478F" w14:textId="1E94B6E8" w:rsidR="00AB4518" w:rsidRPr="00507462" w:rsidRDefault="00AB4518" w:rsidP="00BE1628">
      <w:pPr>
        <w:pStyle w:val="Heading2"/>
        <w:spacing w:before="0" w:line="276" w:lineRule="auto"/>
        <w:rPr>
          <w:rFonts w:cs="Times New Roman"/>
          <w:lang w:val="en-US"/>
        </w:rPr>
      </w:pPr>
      <w:r w:rsidRPr="00507462">
        <w:rPr>
          <w:rFonts w:cs="Times New Roman"/>
          <w:lang w:val="en-US"/>
        </w:rPr>
        <w:t>Armed conflict in Colombia</w:t>
      </w:r>
      <w:bookmarkEnd w:id="13"/>
    </w:p>
    <w:p w14:paraId="2F9CD86F" w14:textId="6BB2BA9B" w:rsidR="008C7D94" w:rsidRPr="000E5F23" w:rsidRDefault="00AB4518" w:rsidP="00BE1628">
      <w:pPr>
        <w:spacing w:after="0" w:line="276" w:lineRule="auto"/>
        <w:rPr>
          <w:rFonts w:cs="Times New Roman"/>
          <w:lang w:val="en-US"/>
        </w:rPr>
      </w:pPr>
      <w:r w:rsidRPr="00507462">
        <w:rPr>
          <w:rFonts w:cs="Times New Roman"/>
          <w:u w:val="single"/>
          <w:lang w:val="en-US"/>
        </w:rPr>
        <w:t>Anchor conflict:</w:t>
      </w:r>
      <w:r w:rsidRPr="00507462">
        <w:rPr>
          <w:rFonts w:cs="Times New Roman"/>
          <w:lang w:val="en-US"/>
        </w:rPr>
        <w:t xml:space="preserve"> conflict between the Colombian government and left-wing guerrillas</w:t>
      </w:r>
      <w:r w:rsidR="007C2C23" w:rsidRPr="00507462">
        <w:rPr>
          <w:rFonts w:cs="Times New Roman"/>
          <w:lang w:val="en-US"/>
        </w:rPr>
        <w:t xml:space="preserve"> based on ideology</w:t>
      </w:r>
      <w:r w:rsidRPr="00507462">
        <w:rPr>
          <w:rFonts w:cs="Times New Roman"/>
          <w:lang w:val="en-US"/>
        </w:rPr>
        <w:t xml:space="preserve">, conflict actors </w:t>
      </w:r>
      <w:r w:rsidR="00F107F8" w:rsidRPr="00507462">
        <w:rPr>
          <w:rFonts w:cs="Times New Roman"/>
          <w:lang w:val="en-US"/>
        </w:rPr>
        <w:t xml:space="preserve">and events </w:t>
      </w:r>
      <w:r w:rsidRPr="00507462">
        <w:rPr>
          <w:rFonts w:cs="Times New Roman"/>
          <w:lang w:val="en-US"/>
        </w:rPr>
        <w:t>added via mutation mechanism</w:t>
      </w:r>
      <w:r w:rsidR="007C2C23" w:rsidRPr="00507462">
        <w:rPr>
          <w:rFonts w:cs="Times New Roman"/>
          <w:lang w:val="en-US"/>
        </w:rPr>
        <w:t xml:space="preserve"> (illegal drug trade component added to the ideological conflict)</w:t>
      </w:r>
      <w:r w:rsidR="00D52A06">
        <w:rPr>
          <w:rFonts w:cs="Times New Roman"/>
          <w:lang w:val="en-US"/>
        </w:rPr>
        <w:t>.</w:t>
      </w:r>
      <w:r w:rsidR="004C23E9" w:rsidRPr="00507462">
        <w:rPr>
          <w:rStyle w:val="EndnoteReference"/>
          <w:rFonts w:cs="Times New Roman"/>
          <w:lang w:val="en-US"/>
        </w:rPr>
        <w:t xml:space="preserve"> </w:t>
      </w:r>
      <w:r w:rsidR="004C23E9" w:rsidRPr="00507462">
        <w:rPr>
          <w:rStyle w:val="EndnoteReference"/>
          <w:rFonts w:cs="Times New Roman"/>
          <w:lang w:val="en-US"/>
        </w:rPr>
        <w:endnoteReference w:id="9"/>
      </w:r>
    </w:p>
    <w:p w14:paraId="2B45B31E" w14:textId="15915BE1" w:rsidR="008C7D94" w:rsidRPr="00507462" w:rsidRDefault="00B92AEC" w:rsidP="005618AA">
      <w:pPr>
        <w:spacing w:after="0" w:line="276" w:lineRule="auto"/>
        <w:rPr>
          <w:rFonts w:cs="Times New Roman"/>
          <w:u w:val="single"/>
          <w:lang w:val="en-US"/>
        </w:rPr>
      </w:pPr>
      <w:r w:rsidRPr="00507462">
        <w:rPr>
          <w:rFonts w:cs="Times New Roman"/>
          <w:u w:val="single"/>
          <w:lang w:val="en-US"/>
        </w:rPr>
        <w:t>Analysis s</w:t>
      </w:r>
      <w:r w:rsidR="005618AA" w:rsidRPr="00507462">
        <w:rPr>
          <w:rFonts w:cs="Times New Roman"/>
          <w:u w:val="single"/>
          <w:lang w:val="en-US"/>
        </w:rPr>
        <w:t>tart date:</w:t>
      </w:r>
      <w:r w:rsidR="005618AA" w:rsidRPr="00507462">
        <w:rPr>
          <w:rFonts w:cs="Times New Roman"/>
          <w:lang w:val="en-US"/>
        </w:rPr>
        <w:t xml:space="preserve"> 1989. While the beginning of the Colombian conflict is a matter of debate among academics, the conflict is possible to trace back at least to the 1950s. The UCDP GED data are available only for the period starting in 1989.</w:t>
      </w:r>
    </w:p>
    <w:p w14:paraId="1177B9DC" w14:textId="33FF6313" w:rsidR="008C7D94" w:rsidRPr="000E5F23" w:rsidRDefault="005618AA" w:rsidP="008C7D94">
      <w:pPr>
        <w:spacing w:after="0" w:line="276" w:lineRule="auto"/>
        <w:rPr>
          <w:rFonts w:cs="Times New Roman"/>
          <w:lang w:val="en-US"/>
        </w:rPr>
      </w:pPr>
      <w:r w:rsidRPr="00507462">
        <w:rPr>
          <w:rFonts w:cs="Times New Roman"/>
          <w:u w:val="single"/>
          <w:lang w:val="en-US"/>
        </w:rPr>
        <w:t>Number of actors included</w:t>
      </w:r>
      <w:r w:rsidRPr="00507462">
        <w:rPr>
          <w:rFonts w:cs="Times New Roman"/>
          <w:lang w:val="en-US"/>
        </w:rPr>
        <w:t xml:space="preserve">: 11 </w:t>
      </w:r>
    </w:p>
    <w:p w14:paraId="594907CB" w14:textId="0C28BA17" w:rsidR="008C7D94" w:rsidRPr="00507462" w:rsidRDefault="008C7D94" w:rsidP="008C7D94">
      <w:pPr>
        <w:spacing w:after="0" w:line="276" w:lineRule="auto"/>
        <w:rPr>
          <w:rFonts w:cs="Times New Roman"/>
          <w:lang w:val="en-US"/>
        </w:rPr>
      </w:pPr>
      <w:r w:rsidRPr="00507462">
        <w:rPr>
          <w:rFonts w:cs="Times New Roman"/>
          <w:u w:val="single"/>
          <w:lang w:val="en-US"/>
        </w:rPr>
        <w:t>Region used for the compilation of the list of the potentially involved actors:</w:t>
      </w:r>
      <w:r w:rsidRPr="00507462">
        <w:rPr>
          <w:rFonts w:cs="Times New Roman"/>
          <w:lang w:val="en-US"/>
        </w:rPr>
        <w:t xml:space="preserve"> Colombia, Ecuador, Peru, Brazil, Venezuela, and Panama (in total 34 actors for the period 1989-2016).</w:t>
      </w:r>
    </w:p>
    <w:p w14:paraId="299F7D24" w14:textId="77777777" w:rsidR="008C7D94" w:rsidRPr="00507462" w:rsidRDefault="008C7D94" w:rsidP="005618AA">
      <w:pPr>
        <w:spacing w:after="0" w:line="276" w:lineRule="auto"/>
        <w:rPr>
          <w:rFonts w:cs="Times New Roman"/>
          <w:lang w:val="en-US"/>
        </w:rPr>
      </w:pPr>
    </w:p>
    <w:p w14:paraId="3AB77516" w14:textId="77777777" w:rsidR="00AD3AE5" w:rsidRPr="00507462" w:rsidRDefault="00AD3AE5" w:rsidP="005618AA">
      <w:pPr>
        <w:spacing w:after="0" w:line="276" w:lineRule="auto"/>
        <w:rPr>
          <w:rFonts w:cs="Times New Roman"/>
          <w:lang w:val="en-US"/>
        </w:rPr>
      </w:pPr>
    </w:p>
    <w:p w14:paraId="7524937C" w14:textId="77777777" w:rsidR="00AD3AE5" w:rsidRPr="00507462" w:rsidRDefault="00AD3AE5" w:rsidP="00AD3AE5">
      <w:pPr>
        <w:spacing w:after="0" w:line="276" w:lineRule="auto"/>
        <w:jc w:val="center"/>
        <w:rPr>
          <w:rFonts w:cs="Times New Roman"/>
          <w:u w:val="single"/>
          <w:lang w:val="en-US"/>
        </w:rPr>
      </w:pPr>
      <w:r w:rsidRPr="00507462">
        <w:rPr>
          <w:rFonts w:cs="Times New Roman"/>
          <w:noProof/>
          <w:u w:val="single"/>
          <w:lang w:val="en-US"/>
        </w:rPr>
        <w:lastRenderedPageBreak/>
        <w:drawing>
          <wp:inline distT="0" distB="0" distL="0" distR="0" wp14:anchorId="15641683" wp14:editId="3BC0589C">
            <wp:extent cx="3941621" cy="198391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9652" cy="2003053"/>
                    </a:xfrm>
                    <a:prstGeom prst="rect">
                      <a:avLst/>
                    </a:prstGeom>
                  </pic:spPr>
                </pic:pic>
              </a:graphicData>
            </a:graphic>
          </wp:inline>
        </w:drawing>
      </w:r>
    </w:p>
    <w:p w14:paraId="173AF057" w14:textId="42CF76F5" w:rsidR="00AD3AE5" w:rsidRPr="00507462" w:rsidRDefault="00AD3AE5" w:rsidP="00AD3AE5">
      <w:pPr>
        <w:spacing w:after="0" w:line="276" w:lineRule="auto"/>
        <w:jc w:val="center"/>
        <w:rPr>
          <w:rFonts w:cs="Times New Roman"/>
          <w:i/>
          <w:iCs/>
          <w:lang w:val="en-US"/>
        </w:rPr>
      </w:pPr>
      <w:r w:rsidRPr="00507462">
        <w:rPr>
          <w:rFonts w:cs="Times New Roman"/>
          <w:i/>
          <w:iCs/>
          <w:lang w:val="en-US"/>
        </w:rPr>
        <w:t>Figure 3: Chart depicting the formation of the armed conflict in Colombia.</w:t>
      </w:r>
    </w:p>
    <w:p w14:paraId="4B22E97C" w14:textId="77777777" w:rsidR="00AD3AE5" w:rsidRPr="00507462" w:rsidRDefault="00AD3AE5" w:rsidP="00AD3AE5">
      <w:pPr>
        <w:spacing w:after="0" w:line="276" w:lineRule="auto"/>
        <w:jc w:val="center"/>
        <w:rPr>
          <w:rFonts w:cs="Times New Roman"/>
          <w:i/>
          <w:iCs/>
          <w:lang w:val="en-US"/>
        </w:rPr>
      </w:pPr>
    </w:p>
    <w:p w14:paraId="3299C5C4" w14:textId="12505DE7" w:rsidR="007A4099" w:rsidRPr="00507462" w:rsidRDefault="007A4099" w:rsidP="0025555B">
      <w:pPr>
        <w:spacing w:after="0" w:line="240" w:lineRule="auto"/>
        <w:rPr>
          <w:rFonts w:cs="Times New Roman"/>
          <w:lang w:val="en-US"/>
        </w:rPr>
      </w:pPr>
      <w:r w:rsidRPr="00507462">
        <w:rPr>
          <w:rFonts w:cs="Times New Roman"/>
          <w:lang w:val="en-US"/>
        </w:rPr>
        <w:t xml:space="preserve">Colombia’s armed conflict started as a left-wing guerrilla insurgency against Colombia’s government in 1964, after bipartisan violence from 1948 to 1958. In the 1990s, the conflict mutated as the illicit drug trade became more central to the conflict. Left-wing guerrillas and paramilitary groups became involved in drug production and trafficking providing them with financial resources. Thus, control over the drug-related resources became a part of the contested issue that resulted in new actors such as drug cartels </w:t>
      </w:r>
      <w:r w:rsidR="00B92AEC" w:rsidRPr="00507462">
        <w:rPr>
          <w:rFonts w:cs="Times New Roman"/>
          <w:lang w:val="en-US"/>
        </w:rPr>
        <w:t xml:space="preserve">becoming </w:t>
      </w:r>
      <w:r w:rsidRPr="00507462">
        <w:rPr>
          <w:rFonts w:cs="Times New Roman"/>
          <w:lang w:val="en-US"/>
        </w:rPr>
        <w:t xml:space="preserve">intertwined with the Colombian conflict </w:t>
      </w:r>
      <w:r w:rsidRPr="00507462">
        <w:rPr>
          <w:rFonts w:cs="Times New Roman"/>
          <w:lang w:val="en-US"/>
        </w:rPr>
        <w:fldChar w:fldCharType="begin"/>
      </w:r>
      <w:r w:rsidR="00092080">
        <w:rPr>
          <w:rFonts w:cs="Times New Roman"/>
          <w:lang w:val="en-US"/>
        </w:rPr>
        <w:instrText xml:space="preserve"> ADDIN ZOTERO_ITEM CSL_CITATION {"citationID":"8yFdxNZR","properties":{"formattedCitation":"(Idler, 2019)","plainCitation":"(Idler, 2019)","noteIndex":0},"citationItems":[{"id":80,"uris":["http://zotero.org/users/1557557/items/TBBHJ6T5"],"itemData":{"id":80,"type":"book","abstract":"This book argues that borderlands intensify security threats at the conflict-crime nexus. It demonstrates the multiple insecurities that arise from complex interactions among rebels, criminals, and other violent non-state groups. Challenging urban biases and state-centric views, it draws on unprecedented multi-year fieldwork in the war-torn marginalized Colombian-Ecuadorian and Colombian-Venezuelan borderlands. Cover; Borderland Battles; Copyright; Dedication; Contents; List of Tables, Figures, and Maps; Acknowledgments; List of Abbreviations; Prologue: Witnessing Insecurity from the Margins; Borderland Maps; 1. Borderlands: Security through a Magnifying Glass; 1.1 From Local Security to Non-​State Order around the Globe; 1.2 Contributions toward a Transformative Goal; 2. Non-​State Order and Security; 2.1 Non-​State Order; 2.2 Security; 2.3 The Role of the State and the Regional Context; 3. The Borderland Lens; 3.1 Borders Viewed from the Centers; 3.2 Borderlands Viewed from the Margins 3.3 Conclusion4. Violence and Survival; 4.1 Combat; 4.2 Armed Disputes; 4.3 Tense Calm; 4.4 Conclusion; 5. Crime and Uncertainty; 5.1 Spot Sales and Barter Agreements; 5.2 Tactical Alliances; 5.3 Subcontractual Relationships; 5.4 Conclusion; 6. Governance and Consent; 6.1 Supply Chain Relationships; 6.2 Strategic Alliances; 6.3 Pacific Coexistence; 6.4 Preponderance Relations; 6.5 Conclusion; 7. The Border Effect; 7.1 The Border as Facilitator; 7.2 The Border as Deterrent; 7.3 The Border as Magnet; 7.4 The Border as Disguise; 7.5 Conclusion 8. Global Borderlands: Security through a Kaleidoscope8.1 Borderland Battles for Positive Change; 8.2 Putting the Marginalized Center Stage; Epilogue: Experiencing Insecurity in the Margins; Appendix A: Further Methodological Notes; Appendix B: Violent Non-​state Group Interactions across the Borderlands; Appendix C: Borderland Fieldwork Itineraries; Notes; Bibliography; Index","event-place":"New York","ISBN":"0-19-084915-0","publisher":"Oxford University Press","publisher-place":"New York","title":"Borderland Battles: Violence, Crime, and Governance at the Edges of Colombia's War","author":[{"family":"Idler","given":"Annette"}],"issued":{"date-parts":[["2019"]]}}}],"schema":"https://github.com/citation-style-language/schema/raw/master/csl-citation.json"} </w:instrText>
      </w:r>
      <w:r w:rsidRPr="00507462">
        <w:rPr>
          <w:rFonts w:cs="Times New Roman"/>
          <w:lang w:val="en-US"/>
        </w:rPr>
        <w:fldChar w:fldCharType="separate"/>
      </w:r>
      <w:r w:rsidR="00092080">
        <w:rPr>
          <w:rFonts w:cs="Times New Roman"/>
          <w:noProof/>
          <w:lang w:val="en-US"/>
        </w:rPr>
        <w:t>(Idler, 2019)</w:t>
      </w:r>
      <w:r w:rsidRPr="00507462">
        <w:rPr>
          <w:rFonts w:cs="Times New Roman"/>
          <w:lang w:val="en-US"/>
        </w:rPr>
        <w:fldChar w:fldCharType="end"/>
      </w:r>
      <w:r w:rsidRPr="00507462">
        <w:rPr>
          <w:rFonts w:cs="Times New Roman"/>
          <w:lang w:val="en-US"/>
        </w:rPr>
        <w:t>.</w:t>
      </w:r>
    </w:p>
    <w:p w14:paraId="2715F6EA" w14:textId="77777777" w:rsidR="00EA3247" w:rsidRPr="00507462" w:rsidRDefault="00EA3247" w:rsidP="0025555B">
      <w:pPr>
        <w:spacing w:after="0" w:line="240" w:lineRule="auto"/>
        <w:rPr>
          <w:rFonts w:cs="Times New Roman"/>
          <w:lang w:val="en-US"/>
        </w:rPr>
      </w:pPr>
    </w:p>
    <w:tbl>
      <w:tblPr>
        <w:tblStyle w:val="GridTable1Light"/>
        <w:tblW w:w="9067" w:type="dxa"/>
        <w:tblLook w:val="04A0" w:firstRow="1" w:lastRow="0" w:firstColumn="1" w:lastColumn="0" w:noHBand="0" w:noVBand="1"/>
      </w:tblPr>
      <w:tblGrid>
        <w:gridCol w:w="1129"/>
        <w:gridCol w:w="2367"/>
        <w:gridCol w:w="3094"/>
        <w:gridCol w:w="2477"/>
      </w:tblGrid>
      <w:tr w:rsidR="00EA3247" w:rsidRPr="00507462" w14:paraId="08EBE4A8" w14:textId="77777777" w:rsidTr="00CE5F38">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F6F9208" w14:textId="77777777" w:rsidR="00EA3247" w:rsidRPr="00507462" w:rsidRDefault="00EA3247" w:rsidP="00CE5F38">
            <w:pPr>
              <w:spacing w:line="276" w:lineRule="auto"/>
              <w:jc w:val="left"/>
              <w:rPr>
                <w:rFonts w:cs="Times New Roman"/>
                <w:lang w:val="en-US"/>
              </w:rPr>
            </w:pPr>
            <w:r w:rsidRPr="00507462">
              <w:rPr>
                <w:rFonts w:cs="Times New Roman"/>
                <w:lang w:val="en-US"/>
              </w:rPr>
              <w:t>UCDP GED ID</w:t>
            </w:r>
          </w:p>
        </w:tc>
        <w:tc>
          <w:tcPr>
            <w:tcW w:w="2367" w:type="dxa"/>
            <w:vAlign w:val="center"/>
          </w:tcPr>
          <w:p w14:paraId="16421087" w14:textId="77777777" w:rsidR="00EA3247" w:rsidRPr="00507462" w:rsidRDefault="00EA3247"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UCDP NAME</w:t>
            </w:r>
          </w:p>
        </w:tc>
        <w:tc>
          <w:tcPr>
            <w:tcW w:w="3094" w:type="dxa"/>
            <w:vAlign w:val="center"/>
          </w:tcPr>
          <w:p w14:paraId="7F80D9CA" w14:textId="77777777" w:rsidR="00EA3247" w:rsidRPr="00507462" w:rsidRDefault="00EA3247"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FULL/OTHER NAME</w:t>
            </w:r>
            <w:r w:rsidRPr="00507462">
              <w:rPr>
                <w:rStyle w:val="EndnoteReference"/>
                <w:rFonts w:cs="Times New Roman"/>
                <w:lang w:val="en-US"/>
              </w:rPr>
              <w:endnoteReference w:id="10"/>
            </w:r>
          </w:p>
        </w:tc>
        <w:tc>
          <w:tcPr>
            <w:tcW w:w="2477" w:type="dxa"/>
          </w:tcPr>
          <w:p w14:paraId="0D3016EB" w14:textId="77777777" w:rsidR="00EA3247" w:rsidRPr="00507462" w:rsidRDefault="00EA3247"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CONFLICT-CONNECTING MECHASNIM</w:t>
            </w:r>
          </w:p>
        </w:tc>
      </w:tr>
      <w:tr w:rsidR="00EA3247" w:rsidRPr="00507462" w14:paraId="64E13F23"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5CAFA5BF"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771</w:t>
            </w:r>
          </w:p>
        </w:tc>
        <w:tc>
          <w:tcPr>
            <w:tcW w:w="2367" w:type="dxa"/>
          </w:tcPr>
          <w:p w14:paraId="59766A60"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AUC</w:t>
            </w:r>
          </w:p>
        </w:tc>
        <w:tc>
          <w:tcPr>
            <w:tcW w:w="3094" w:type="dxa"/>
          </w:tcPr>
          <w:p w14:paraId="2EDBC47C"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United Self-Defense Forces of Colombia, </w:t>
            </w:r>
            <w:proofErr w:type="spellStart"/>
            <w:r w:rsidRPr="00507462">
              <w:rPr>
                <w:rFonts w:cs="Times New Roman"/>
                <w:lang w:val="en-US"/>
              </w:rPr>
              <w:t>Autodefensas</w:t>
            </w:r>
            <w:proofErr w:type="spellEnd"/>
            <w:r w:rsidRPr="00507462">
              <w:rPr>
                <w:rFonts w:cs="Times New Roman"/>
                <w:lang w:val="en-US"/>
              </w:rPr>
              <w:t xml:space="preserve"> </w:t>
            </w:r>
            <w:proofErr w:type="spellStart"/>
            <w:r w:rsidRPr="00507462">
              <w:rPr>
                <w:rFonts w:cs="Times New Roman"/>
                <w:lang w:val="en-US"/>
              </w:rPr>
              <w:t>Unidas</w:t>
            </w:r>
            <w:proofErr w:type="spellEnd"/>
            <w:r w:rsidRPr="00507462">
              <w:rPr>
                <w:rFonts w:cs="Times New Roman"/>
                <w:lang w:val="en-US"/>
              </w:rPr>
              <w:t xml:space="preserve"> de Colombia</w:t>
            </w:r>
          </w:p>
        </w:tc>
        <w:tc>
          <w:tcPr>
            <w:tcW w:w="2477" w:type="dxa"/>
          </w:tcPr>
          <w:p w14:paraId="400D9A32"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40084EA6"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30400CCA"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6506</w:t>
            </w:r>
          </w:p>
        </w:tc>
        <w:tc>
          <w:tcPr>
            <w:tcW w:w="2367" w:type="dxa"/>
          </w:tcPr>
          <w:p w14:paraId="24376A84"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Bloque</w:t>
            </w:r>
            <w:proofErr w:type="spellEnd"/>
            <w:r w:rsidRPr="00507462">
              <w:rPr>
                <w:rFonts w:cs="Times New Roman"/>
                <w:lang w:val="en-US"/>
              </w:rPr>
              <w:t xml:space="preserve"> Central Bolívar</w:t>
            </w:r>
          </w:p>
        </w:tc>
        <w:tc>
          <w:tcPr>
            <w:tcW w:w="3094" w:type="dxa"/>
          </w:tcPr>
          <w:p w14:paraId="7CFE0837"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Central Bolívar Bloc</w:t>
            </w:r>
          </w:p>
        </w:tc>
        <w:tc>
          <w:tcPr>
            <w:tcW w:w="2477" w:type="dxa"/>
          </w:tcPr>
          <w:p w14:paraId="388E2403"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1A98B42C"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19BDFBB1"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810</w:t>
            </w:r>
          </w:p>
        </w:tc>
        <w:tc>
          <w:tcPr>
            <w:tcW w:w="2367" w:type="dxa"/>
          </w:tcPr>
          <w:p w14:paraId="286D706C"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Cali Cartel</w:t>
            </w:r>
          </w:p>
        </w:tc>
        <w:tc>
          <w:tcPr>
            <w:tcW w:w="3094" w:type="dxa"/>
          </w:tcPr>
          <w:p w14:paraId="097E9EC7"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77" w:type="dxa"/>
          </w:tcPr>
          <w:p w14:paraId="599DECF7"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Mutation</w:t>
            </w:r>
          </w:p>
        </w:tc>
      </w:tr>
      <w:tr w:rsidR="00EA3247" w:rsidRPr="00507462" w14:paraId="667420F4"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6F44B9CC"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744</w:t>
            </w:r>
          </w:p>
        </w:tc>
        <w:tc>
          <w:tcPr>
            <w:tcW w:w="2367" w:type="dxa"/>
          </w:tcPr>
          <w:p w14:paraId="3A98C1B1"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ELN</w:t>
            </w:r>
          </w:p>
        </w:tc>
        <w:tc>
          <w:tcPr>
            <w:tcW w:w="3094" w:type="dxa"/>
          </w:tcPr>
          <w:p w14:paraId="114B8370"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National Liberation Army, </w:t>
            </w:r>
            <w:proofErr w:type="spellStart"/>
            <w:r w:rsidRPr="00507462">
              <w:rPr>
                <w:rFonts w:cs="Times New Roman"/>
                <w:lang w:val="en-US"/>
              </w:rPr>
              <w:t>Ejército</w:t>
            </w:r>
            <w:proofErr w:type="spellEnd"/>
            <w:r w:rsidRPr="00507462">
              <w:rPr>
                <w:rFonts w:cs="Times New Roman"/>
                <w:lang w:val="en-US"/>
              </w:rPr>
              <w:t xml:space="preserve"> de </w:t>
            </w:r>
            <w:proofErr w:type="spellStart"/>
            <w:r w:rsidRPr="00507462">
              <w:rPr>
                <w:rFonts w:cs="Times New Roman"/>
                <w:lang w:val="en-US"/>
              </w:rPr>
              <w:t>Liberación</w:t>
            </w:r>
            <w:proofErr w:type="spellEnd"/>
            <w:r w:rsidRPr="00507462">
              <w:rPr>
                <w:rFonts w:cs="Times New Roman"/>
                <w:lang w:val="en-US"/>
              </w:rPr>
              <w:t xml:space="preserve"> Nacional</w:t>
            </w:r>
          </w:p>
        </w:tc>
        <w:tc>
          <w:tcPr>
            <w:tcW w:w="2477" w:type="dxa"/>
          </w:tcPr>
          <w:p w14:paraId="18FE14E4"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07E44AE7"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10211E57"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746</w:t>
            </w:r>
          </w:p>
        </w:tc>
        <w:tc>
          <w:tcPr>
            <w:tcW w:w="2367" w:type="dxa"/>
          </w:tcPr>
          <w:p w14:paraId="6195A015"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EPL</w:t>
            </w:r>
          </w:p>
        </w:tc>
        <w:tc>
          <w:tcPr>
            <w:tcW w:w="3094" w:type="dxa"/>
          </w:tcPr>
          <w:p w14:paraId="442B3379"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Popular Liberation Army, </w:t>
            </w:r>
            <w:proofErr w:type="spellStart"/>
            <w:r w:rsidRPr="00507462">
              <w:rPr>
                <w:rFonts w:cs="Times New Roman"/>
                <w:lang w:val="en-US"/>
              </w:rPr>
              <w:t>Ejército</w:t>
            </w:r>
            <w:proofErr w:type="spellEnd"/>
            <w:r w:rsidRPr="00507462">
              <w:rPr>
                <w:rFonts w:cs="Times New Roman"/>
                <w:lang w:val="en-US"/>
              </w:rPr>
              <w:t xml:space="preserve"> Popular de </w:t>
            </w:r>
            <w:proofErr w:type="spellStart"/>
            <w:r w:rsidRPr="00507462">
              <w:rPr>
                <w:rFonts w:cs="Times New Roman"/>
                <w:lang w:val="en-US"/>
              </w:rPr>
              <w:t>Liberación</w:t>
            </w:r>
            <w:proofErr w:type="spellEnd"/>
          </w:p>
        </w:tc>
        <w:tc>
          <w:tcPr>
            <w:tcW w:w="2477" w:type="dxa"/>
          </w:tcPr>
          <w:p w14:paraId="48628DBC"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7D8C0496" w14:textId="77777777" w:rsidTr="00CE5F38">
        <w:tc>
          <w:tcPr>
            <w:tcW w:w="1129" w:type="dxa"/>
          </w:tcPr>
          <w:p w14:paraId="5C1A3F15" w14:textId="77777777" w:rsidR="00EA3247" w:rsidRPr="00507462" w:rsidRDefault="00EA3247"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b w:val="0"/>
                <w:bCs w:val="0"/>
                <w:lang w:val="en-US"/>
              </w:rPr>
              <w:t>743</w:t>
            </w:r>
          </w:p>
        </w:tc>
        <w:tc>
          <w:tcPr>
            <w:tcW w:w="2367" w:type="dxa"/>
          </w:tcPr>
          <w:p w14:paraId="75F2E72F" w14:textId="77777777" w:rsidR="00EA3247" w:rsidRPr="00507462" w:rsidRDefault="00EA3247" w:rsidP="00CE5F38">
            <w:pPr>
              <w:spacing w:line="276" w:lineRule="auto"/>
              <w:jc w:val="left"/>
              <w:rPr>
                <w:rFonts w:cs="Times New Roman"/>
                <w:b/>
                <w:bCs/>
                <w:lang w:val="en-US"/>
              </w:rPr>
            </w:pPr>
            <w:r w:rsidRPr="00507462">
              <w:rPr>
                <w:rFonts w:cs="Times New Roman"/>
                <w:b/>
                <w:bCs/>
                <w:lang w:val="en-US"/>
              </w:rPr>
              <w:t>FARC</w:t>
            </w:r>
            <w:r w:rsidRPr="00507462">
              <w:rPr>
                <w:rStyle w:val="EndnoteReference"/>
                <w:rFonts w:cs="Times New Roman"/>
                <w:lang w:val="en-US"/>
              </w:rPr>
              <w:endnoteReference w:id="11"/>
            </w:r>
          </w:p>
        </w:tc>
        <w:tc>
          <w:tcPr>
            <w:tcW w:w="3094" w:type="dxa"/>
          </w:tcPr>
          <w:p w14:paraId="029BFF1F" w14:textId="77777777" w:rsidR="00EA3247" w:rsidRPr="00507462" w:rsidRDefault="00EA3247" w:rsidP="00CE5F38">
            <w:pPr>
              <w:spacing w:line="276" w:lineRule="auto"/>
              <w:jc w:val="left"/>
              <w:rPr>
                <w:rFonts w:cs="Times New Roman"/>
                <w:lang w:val="en-US"/>
              </w:rPr>
            </w:pPr>
            <w:r w:rsidRPr="00507462">
              <w:rPr>
                <w:rFonts w:cs="Times New Roman"/>
                <w:lang w:val="en-US"/>
              </w:rPr>
              <w:t xml:space="preserve">Revolutionary Armed Forces of Colombia—People’s Army, </w:t>
            </w:r>
            <w:proofErr w:type="spellStart"/>
            <w:r w:rsidRPr="00507462">
              <w:rPr>
                <w:rFonts w:cs="Times New Roman"/>
                <w:lang w:val="en-US"/>
              </w:rPr>
              <w:t>Fuerzas</w:t>
            </w:r>
            <w:proofErr w:type="spellEnd"/>
            <w:r w:rsidRPr="00507462">
              <w:rPr>
                <w:rFonts w:cs="Times New Roman"/>
                <w:lang w:val="en-US"/>
              </w:rPr>
              <w:t xml:space="preserve"> Armadas </w:t>
            </w:r>
            <w:proofErr w:type="spellStart"/>
            <w:r w:rsidRPr="00507462">
              <w:rPr>
                <w:rFonts w:cs="Times New Roman"/>
                <w:lang w:val="en-US"/>
              </w:rPr>
              <w:t>Revolucionarias</w:t>
            </w:r>
            <w:proofErr w:type="spellEnd"/>
            <w:r w:rsidRPr="00507462">
              <w:rPr>
                <w:rFonts w:cs="Times New Roman"/>
                <w:lang w:val="en-US"/>
              </w:rPr>
              <w:t xml:space="preserve"> de Colombia—</w:t>
            </w:r>
            <w:proofErr w:type="spellStart"/>
            <w:r w:rsidRPr="00507462">
              <w:rPr>
                <w:rFonts w:cs="Times New Roman"/>
                <w:lang w:val="en-US"/>
              </w:rPr>
              <w:t>Ejército</w:t>
            </w:r>
            <w:proofErr w:type="spellEnd"/>
            <w:r w:rsidRPr="00507462">
              <w:rPr>
                <w:rFonts w:cs="Times New Roman"/>
                <w:lang w:val="en-US"/>
              </w:rPr>
              <w:t xml:space="preserve"> del Pueblo, FARC – EP</w:t>
            </w:r>
          </w:p>
        </w:tc>
        <w:tc>
          <w:tcPr>
            <w:tcW w:w="2477" w:type="dxa"/>
          </w:tcPr>
          <w:p w14:paraId="35970448" w14:textId="77777777" w:rsidR="00EA3247" w:rsidRPr="00507462" w:rsidRDefault="00EA3247" w:rsidP="00CE5F38">
            <w:pPr>
              <w:spacing w:line="276" w:lineRule="auto"/>
              <w:jc w:val="left"/>
              <w:rPr>
                <w:rFonts w:cs="Times New Roman"/>
                <w:lang w:val="en-US"/>
              </w:rPr>
            </w:pPr>
            <w:r w:rsidRPr="00507462">
              <w:rPr>
                <w:rFonts w:cs="Times New Roman"/>
                <w:lang w:val="en-US"/>
              </w:rPr>
              <w:t>Anchor conflict</w:t>
            </w:r>
          </w:p>
        </w:tc>
      </w:tr>
      <w:tr w:rsidR="00EA3247" w:rsidRPr="00507462" w14:paraId="304B0FE4"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7F98FBCE"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7013</w:t>
            </w:r>
          </w:p>
        </w:tc>
        <w:tc>
          <w:tcPr>
            <w:tcW w:w="2367" w:type="dxa"/>
          </w:tcPr>
          <w:p w14:paraId="2B00FDDB"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FARC dissidents</w:t>
            </w:r>
          </w:p>
        </w:tc>
        <w:tc>
          <w:tcPr>
            <w:tcW w:w="3094" w:type="dxa"/>
          </w:tcPr>
          <w:p w14:paraId="60178350"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77" w:type="dxa"/>
          </w:tcPr>
          <w:p w14:paraId="01157C38"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231FDD32" w14:textId="77777777" w:rsidTr="00CE5F38">
        <w:tc>
          <w:tcPr>
            <w:tcW w:w="1129" w:type="dxa"/>
          </w:tcPr>
          <w:p w14:paraId="4AAD635D" w14:textId="77777777" w:rsidR="00EA3247" w:rsidRPr="00507462" w:rsidRDefault="00EA3247"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b w:val="0"/>
                <w:bCs w:val="0"/>
                <w:lang w:val="en-US"/>
              </w:rPr>
              <w:t>17</w:t>
            </w:r>
          </w:p>
        </w:tc>
        <w:tc>
          <w:tcPr>
            <w:tcW w:w="2367" w:type="dxa"/>
          </w:tcPr>
          <w:p w14:paraId="78C9BB57" w14:textId="77777777" w:rsidR="00EA3247" w:rsidRPr="00507462" w:rsidRDefault="00EA3247" w:rsidP="00CE5F38">
            <w:pPr>
              <w:spacing w:line="276" w:lineRule="auto"/>
              <w:jc w:val="left"/>
              <w:rPr>
                <w:rFonts w:cs="Times New Roman"/>
                <w:b/>
                <w:bCs/>
                <w:lang w:val="en-US"/>
              </w:rPr>
            </w:pPr>
            <w:r w:rsidRPr="00507462">
              <w:rPr>
                <w:rFonts w:cs="Times New Roman"/>
                <w:b/>
                <w:bCs/>
                <w:lang w:val="en-US"/>
              </w:rPr>
              <w:t>Government of Colombia</w:t>
            </w:r>
            <w:r w:rsidRPr="00507462">
              <w:rPr>
                <w:rStyle w:val="EndnoteReference"/>
                <w:rFonts w:cs="Times New Roman"/>
                <w:lang w:val="en-US"/>
              </w:rPr>
              <w:endnoteReference w:id="12"/>
            </w:r>
          </w:p>
        </w:tc>
        <w:tc>
          <w:tcPr>
            <w:tcW w:w="3094" w:type="dxa"/>
          </w:tcPr>
          <w:p w14:paraId="6E24E4F3" w14:textId="77777777" w:rsidR="00EA3247" w:rsidRPr="00507462" w:rsidRDefault="00EA3247" w:rsidP="00CE5F38">
            <w:pPr>
              <w:spacing w:line="276" w:lineRule="auto"/>
              <w:jc w:val="left"/>
              <w:rPr>
                <w:rFonts w:cs="Times New Roman"/>
                <w:lang w:val="en-US"/>
              </w:rPr>
            </w:pPr>
          </w:p>
        </w:tc>
        <w:tc>
          <w:tcPr>
            <w:tcW w:w="2477" w:type="dxa"/>
          </w:tcPr>
          <w:p w14:paraId="1870314C" w14:textId="77777777" w:rsidR="00EA3247" w:rsidRPr="00507462" w:rsidRDefault="00EA3247" w:rsidP="00CE5F38">
            <w:pPr>
              <w:spacing w:line="276" w:lineRule="auto"/>
              <w:jc w:val="left"/>
              <w:rPr>
                <w:rFonts w:cs="Times New Roman"/>
                <w:lang w:val="en-US"/>
              </w:rPr>
            </w:pPr>
            <w:r w:rsidRPr="00507462">
              <w:rPr>
                <w:rFonts w:cs="Times New Roman"/>
                <w:lang w:val="en-US"/>
              </w:rPr>
              <w:t>Anchor conflict</w:t>
            </w:r>
          </w:p>
        </w:tc>
      </w:tr>
      <w:tr w:rsidR="00EA3247" w:rsidRPr="00507462" w14:paraId="659639FA"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18757D91"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6579</w:t>
            </w:r>
          </w:p>
        </w:tc>
        <w:tc>
          <w:tcPr>
            <w:tcW w:w="2367" w:type="dxa"/>
          </w:tcPr>
          <w:p w14:paraId="6E5ED234"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MAS</w:t>
            </w:r>
          </w:p>
        </w:tc>
        <w:tc>
          <w:tcPr>
            <w:tcW w:w="3094" w:type="dxa"/>
          </w:tcPr>
          <w:p w14:paraId="46B30D60"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Death to Kidnappers, Muerte a </w:t>
            </w:r>
            <w:proofErr w:type="spellStart"/>
            <w:r w:rsidRPr="00507462">
              <w:rPr>
                <w:rFonts w:cs="Times New Roman"/>
                <w:lang w:val="en-US"/>
              </w:rPr>
              <w:t>Secuestradores</w:t>
            </w:r>
            <w:proofErr w:type="spellEnd"/>
          </w:p>
        </w:tc>
        <w:tc>
          <w:tcPr>
            <w:tcW w:w="2477" w:type="dxa"/>
          </w:tcPr>
          <w:p w14:paraId="5E14F8B6"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EA3247" w:rsidRPr="00507462" w14:paraId="1AD4BD4C"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4F3B202F"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774</w:t>
            </w:r>
          </w:p>
        </w:tc>
        <w:tc>
          <w:tcPr>
            <w:tcW w:w="2367" w:type="dxa"/>
          </w:tcPr>
          <w:p w14:paraId="2A4E8849"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Medellin Cartel</w:t>
            </w:r>
          </w:p>
        </w:tc>
        <w:tc>
          <w:tcPr>
            <w:tcW w:w="3094" w:type="dxa"/>
          </w:tcPr>
          <w:p w14:paraId="21CF30DD"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77" w:type="dxa"/>
          </w:tcPr>
          <w:p w14:paraId="249247AF"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Mutation</w:t>
            </w:r>
          </w:p>
        </w:tc>
      </w:tr>
      <w:tr w:rsidR="00EA3247" w:rsidRPr="00507462" w14:paraId="0B869A63" w14:textId="77777777" w:rsidTr="00CE5F38">
        <w:tc>
          <w:tcPr>
            <w:cnfStyle w:val="001000000000" w:firstRow="0" w:lastRow="0" w:firstColumn="1" w:lastColumn="0" w:oddVBand="0" w:evenVBand="0" w:oddHBand="0" w:evenHBand="0" w:firstRowFirstColumn="0" w:firstRowLastColumn="0" w:lastRowFirstColumn="0" w:lastRowLastColumn="0"/>
            <w:tcW w:w="1129" w:type="dxa"/>
          </w:tcPr>
          <w:p w14:paraId="6E6ED357" w14:textId="77777777" w:rsidR="00EA3247" w:rsidRPr="00507462" w:rsidRDefault="00EA3247" w:rsidP="00CE5F38">
            <w:pPr>
              <w:spacing w:line="276" w:lineRule="auto"/>
              <w:jc w:val="left"/>
              <w:rPr>
                <w:rFonts w:cs="Times New Roman"/>
                <w:b w:val="0"/>
                <w:bCs w:val="0"/>
                <w:lang w:val="en-US"/>
              </w:rPr>
            </w:pPr>
            <w:r w:rsidRPr="00507462">
              <w:rPr>
                <w:rFonts w:cs="Times New Roman"/>
                <w:b w:val="0"/>
                <w:bCs w:val="0"/>
                <w:lang w:val="en-US"/>
              </w:rPr>
              <w:t>811</w:t>
            </w:r>
          </w:p>
        </w:tc>
        <w:tc>
          <w:tcPr>
            <w:tcW w:w="2367" w:type="dxa"/>
          </w:tcPr>
          <w:p w14:paraId="2CAE9C6E"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PEPES</w:t>
            </w:r>
          </w:p>
        </w:tc>
        <w:tc>
          <w:tcPr>
            <w:tcW w:w="3094" w:type="dxa"/>
          </w:tcPr>
          <w:p w14:paraId="41B3EA1F" w14:textId="77777777" w:rsidR="00EA3247" w:rsidRPr="00507462" w:rsidRDefault="00EA3247"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Persecuted by Pablo Escobar, </w:t>
            </w:r>
            <w:proofErr w:type="spellStart"/>
            <w:r w:rsidRPr="00507462">
              <w:rPr>
                <w:rFonts w:cs="Times New Roman"/>
                <w:lang w:val="en-US"/>
              </w:rPr>
              <w:t>Perseguidos</w:t>
            </w:r>
            <w:proofErr w:type="spellEnd"/>
            <w:r w:rsidRPr="00507462">
              <w:rPr>
                <w:rFonts w:cs="Times New Roman"/>
                <w:lang w:val="en-US"/>
              </w:rPr>
              <w:t xml:space="preserve"> </w:t>
            </w:r>
            <w:proofErr w:type="spellStart"/>
            <w:r w:rsidRPr="00507462">
              <w:rPr>
                <w:rFonts w:cs="Times New Roman"/>
                <w:lang w:val="en-US"/>
              </w:rPr>
              <w:t>por</w:t>
            </w:r>
            <w:proofErr w:type="spellEnd"/>
            <w:r w:rsidRPr="00507462">
              <w:rPr>
                <w:rFonts w:cs="Times New Roman"/>
                <w:lang w:val="en-US"/>
              </w:rPr>
              <w:t xml:space="preserve"> Pablo Escobar, Los </w:t>
            </w:r>
            <w:proofErr w:type="spellStart"/>
            <w:r w:rsidRPr="00507462">
              <w:rPr>
                <w:rFonts w:cs="Times New Roman"/>
                <w:lang w:val="en-US"/>
              </w:rPr>
              <w:t>Pepes</w:t>
            </w:r>
            <w:proofErr w:type="spellEnd"/>
          </w:p>
        </w:tc>
        <w:tc>
          <w:tcPr>
            <w:tcW w:w="2477" w:type="dxa"/>
          </w:tcPr>
          <w:p w14:paraId="2E299003" w14:textId="77777777" w:rsidR="00EA3247" w:rsidRPr="00507462" w:rsidRDefault="00EA3247" w:rsidP="00CE5F38">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bl>
    <w:p w14:paraId="63762D7C" w14:textId="77777777" w:rsidR="004678A2" w:rsidRPr="00507462" w:rsidRDefault="004678A2" w:rsidP="004678A2">
      <w:pPr>
        <w:pStyle w:val="Caption"/>
        <w:spacing w:after="0" w:line="276" w:lineRule="auto"/>
        <w:jc w:val="center"/>
        <w:rPr>
          <w:rFonts w:cs="Times New Roman"/>
          <w:color w:val="000000" w:themeColor="text1"/>
          <w:sz w:val="22"/>
          <w:szCs w:val="22"/>
          <w:lang w:val="en-US"/>
        </w:rPr>
      </w:pPr>
      <w:r w:rsidRPr="00507462">
        <w:rPr>
          <w:rFonts w:cs="Times New Roman"/>
          <w:color w:val="000000" w:themeColor="text1"/>
          <w:sz w:val="22"/>
          <w:szCs w:val="22"/>
          <w:lang w:val="en-US"/>
        </w:rPr>
        <w:t xml:space="preserve">Table </w:t>
      </w:r>
      <w:r w:rsidRPr="00507462">
        <w:rPr>
          <w:rFonts w:cs="Times New Roman"/>
          <w:color w:val="000000" w:themeColor="text1"/>
          <w:sz w:val="22"/>
          <w:szCs w:val="22"/>
          <w:lang w:val="en-US"/>
        </w:rPr>
        <w:fldChar w:fldCharType="begin"/>
      </w:r>
      <w:r w:rsidRPr="00507462">
        <w:rPr>
          <w:rFonts w:cs="Times New Roman"/>
          <w:color w:val="000000" w:themeColor="text1"/>
          <w:sz w:val="22"/>
          <w:szCs w:val="22"/>
          <w:lang w:val="en-US"/>
        </w:rPr>
        <w:instrText xml:space="preserve"> SEQ Table \* ARABIC </w:instrText>
      </w:r>
      <w:r w:rsidRPr="00507462">
        <w:rPr>
          <w:rFonts w:cs="Times New Roman"/>
          <w:color w:val="000000" w:themeColor="text1"/>
          <w:sz w:val="22"/>
          <w:szCs w:val="22"/>
          <w:lang w:val="en-US"/>
        </w:rPr>
        <w:fldChar w:fldCharType="separate"/>
      </w:r>
      <w:r w:rsidRPr="00507462">
        <w:rPr>
          <w:rFonts w:cs="Times New Roman"/>
          <w:noProof/>
          <w:color w:val="000000" w:themeColor="text1"/>
          <w:sz w:val="22"/>
          <w:szCs w:val="22"/>
          <w:lang w:val="en-US"/>
        </w:rPr>
        <w:t>1</w:t>
      </w:r>
      <w:r w:rsidRPr="00507462">
        <w:rPr>
          <w:rFonts w:cs="Times New Roman"/>
          <w:color w:val="000000" w:themeColor="text1"/>
          <w:sz w:val="22"/>
          <w:szCs w:val="22"/>
          <w:lang w:val="en-US"/>
        </w:rPr>
        <w:fldChar w:fldCharType="end"/>
      </w:r>
      <w:r w:rsidRPr="00507462">
        <w:rPr>
          <w:rFonts w:cs="Times New Roman"/>
          <w:color w:val="000000" w:themeColor="text1"/>
          <w:sz w:val="22"/>
          <w:szCs w:val="22"/>
          <w:lang w:val="en-US"/>
        </w:rPr>
        <w:t>: List of relevant actors for the armed conflict in Colombia</w:t>
      </w:r>
    </w:p>
    <w:p w14:paraId="0608A2B8" w14:textId="77777777" w:rsidR="00EA3247" w:rsidRPr="00507462" w:rsidRDefault="00EA3247" w:rsidP="0025555B">
      <w:pPr>
        <w:spacing w:after="0" w:line="240" w:lineRule="auto"/>
        <w:rPr>
          <w:rFonts w:cs="Times New Roman"/>
          <w:lang w:val="en-US"/>
        </w:rPr>
      </w:pPr>
    </w:p>
    <w:p w14:paraId="6DE17710" w14:textId="77777777" w:rsidR="00EA3247" w:rsidRPr="00507462" w:rsidRDefault="00EA3247" w:rsidP="0025555B">
      <w:pPr>
        <w:spacing w:after="0" w:line="240" w:lineRule="auto"/>
        <w:rPr>
          <w:rFonts w:cs="Times New Roman"/>
          <w:lang w:val="en-US"/>
        </w:rPr>
      </w:pPr>
    </w:p>
    <w:p w14:paraId="2847CC67" w14:textId="77777777" w:rsidR="00A73463" w:rsidRPr="00507462" w:rsidRDefault="00A73463" w:rsidP="00A73463">
      <w:pPr>
        <w:spacing w:line="276" w:lineRule="auto"/>
        <w:jc w:val="left"/>
        <w:rPr>
          <w:rFonts w:cs="Times New Roman"/>
          <w:lang w:val="en-US"/>
        </w:rPr>
      </w:pPr>
      <w:r w:rsidRPr="00507462">
        <w:rPr>
          <w:rFonts w:cs="Times New Roman"/>
          <w:u w:val="single"/>
          <w:lang w:val="en-US"/>
        </w:rPr>
        <w:lastRenderedPageBreak/>
        <w:t>Actors added through friction mechanism for specific years only:</w:t>
      </w:r>
      <w:r w:rsidRPr="00507462">
        <w:rPr>
          <w:rFonts w:cs="Times New Roman"/>
          <w:lang w:val="en-US"/>
        </w:rPr>
        <w:t xml:space="preserve"> NONE</w:t>
      </w:r>
    </w:p>
    <w:p w14:paraId="38D9942C" w14:textId="77777777" w:rsidR="00EA3247" w:rsidRPr="00507462" w:rsidRDefault="00EA3247" w:rsidP="0025555B">
      <w:pPr>
        <w:spacing w:after="0" w:line="240" w:lineRule="auto"/>
        <w:rPr>
          <w:rFonts w:cs="Times New Roman"/>
          <w:lang w:val="en-US"/>
        </w:rPr>
      </w:pPr>
    </w:p>
    <w:p w14:paraId="5D953DE4" w14:textId="68D224BD" w:rsidR="00AB4518" w:rsidRPr="00507462" w:rsidRDefault="00B62D3C" w:rsidP="0025555B">
      <w:pPr>
        <w:pStyle w:val="Heading2"/>
        <w:spacing w:before="0" w:line="240" w:lineRule="auto"/>
        <w:rPr>
          <w:rFonts w:cs="Times New Roman"/>
          <w:lang w:val="en-US"/>
        </w:rPr>
      </w:pPr>
      <w:r>
        <w:rPr>
          <w:rFonts w:cs="Times New Roman"/>
          <w:lang w:val="en-US"/>
        </w:rPr>
        <w:t>Armed conflict in the Lake Chad region</w:t>
      </w:r>
    </w:p>
    <w:p w14:paraId="41744126" w14:textId="363466BB" w:rsidR="00AB4518" w:rsidRPr="00507462" w:rsidRDefault="005618AA" w:rsidP="0025555B">
      <w:pPr>
        <w:spacing w:after="0" w:line="240" w:lineRule="auto"/>
        <w:rPr>
          <w:rFonts w:cs="Times New Roman"/>
          <w:lang w:val="en-US"/>
        </w:rPr>
      </w:pPr>
      <w:r w:rsidRPr="00507462">
        <w:rPr>
          <w:rFonts w:cs="Times New Roman"/>
          <w:u w:val="single"/>
          <w:lang w:val="en-US"/>
        </w:rPr>
        <w:t>A</w:t>
      </w:r>
      <w:r w:rsidR="00AB4518" w:rsidRPr="00507462">
        <w:rPr>
          <w:rFonts w:cs="Times New Roman"/>
          <w:u w:val="single"/>
          <w:lang w:val="en-US"/>
        </w:rPr>
        <w:t>nchor conflict:</w:t>
      </w:r>
      <w:r w:rsidR="00AB4518" w:rsidRPr="00507462">
        <w:rPr>
          <w:rFonts w:cs="Times New Roman"/>
          <w:lang w:val="en-US"/>
        </w:rPr>
        <w:t xml:space="preserve"> Islamist insurgency led by Boko Haram, conflict actors </w:t>
      </w:r>
      <w:r w:rsidR="00F107F8" w:rsidRPr="00507462">
        <w:rPr>
          <w:rFonts w:cs="Times New Roman"/>
          <w:lang w:val="en-US"/>
        </w:rPr>
        <w:t xml:space="preserve">and events </w:t>
      </w:r>
      <w:r w:rsidR="00AB4518" w:rsidRPr="00507462">
        <w:rPr>
          <w:rFonts w:cs="Times New Roman"/>
          <w:lang w:val="en-US"/>
        </w:rPr>
        <w:t xml:space="preserve">added via spread </w:t>
      </w:r>
      <w:r w:rsidR="00F107F8" w:rsidRPr="00507462">
        <w:rPr>
          <w:rFonts w:cs="Times New Roman"/>
          <w:lang w:val="en-US"/>
        </w:rPr>
        <w:t xml:space="preserve">mechanism (across Nigeria’s borders) </w:t>
      </w:r>
      <w:r w:rsidR="00AB4518" w:rsidRPr="00507462">
        <w:rPr>
          <w:rFonts w:cs="Times New Roman"/>
          <w:lang w:val="en-US"/>
        </w:rPr>
        <w:t>and friction mechanism</w:t>
      </w:r>
      <w:r w:rsidR="00F107F8" w:rsidRPr="00507462">
        <w:rPr>
          <w:rFonts w:cs="Times New Roman"/>
          <w:lang w:val="en-US"/>
        </w:rPr>
        <w:t xml:space="preserve"> (overlap with farmer-pastoralist conflict in central Nigeria)</w:t>
      </w:r>
      <w:r w:rsidR="00C30C67">
        <w:rPr>
          <w:rFonts w:cs="Times New Roman"/>
          <w:lang w:val="en-US"/>
        </w:rPr>
        <w:t>.</w:t>
      </w:r>
      <w:r w:rsidR="00651F7B" w:rsidRPr="00507462">
        <w:rPr>
          <w:rStyle w:val="EndnoteReference"/>
          <w:rFonts w:cs="Times New Roman"/>
          <w:lang w:val="en-US"/>
        </w:rPr>
        <w:t xml:space="preserve"> </w:t>
      </w:r>
      <w:r w:rsidR="00651F7B" w:rsidRPr="00507462">
        <w:rPr>
          <w:rStyle w:val="EndnoteReference"/>
          <w:rFonts w:cs="Times New Roman"/>
          <w:lang w:val="en-US"/>
        </w:rPr>
        <w:endnoteReference w:id="13"/>
      </w:r>
    </w:p>
    <w:p w14:paraId="1054180A" w14:textId="76458750" w:rsidR="005618AA" w:rsidRPr="00507462" w:rsidRDefault="00B92AEC" w:rsidP="0025555B">
      <w:pPr>
        <w:spacing w:after="0" w:line="240" w:lineRule="auto"/>
        <w:rPr>
          <w:rFonts w:cs="Times New Roman"/>
          <w:lang w:val="en-US"/>
        </w:rPr>
      </w:pPr>
      <w:r w:rsidRPr="00507462">
        <w:rPr>
          <w:rFonts w:cs="Times New Roman"/>
          <w:u w:val="single"/>
          <w:lang w:val="en-US"/>
        </w:rPr>
        <w:t>Analysis s</w:t>
      </w:r>
      <w:r w:rsidR="005618AA" w:rsidRPr="00507462">
        <w:rPr>
          <w:rFonts w:cs="Times New Roman"/>
          <w:u w:val="single"/>
          <w:lang w:val="en-US"/>
        </w:rPr>
        <w:t>tart date:</w:t>
      </w:r>
      <w:r w:rsidR="005618AA" w:rsidRPr="00507462">
        <w:rPr>
          <w:rFonts w:cs="Times New Roman"/>
          <w:lang w:val="en-US"/>
        </w:rPr>
        <w:t xml:space="preserve"> 2009. While Boko Haram was founded in 2002 or 2003, they started using violence in 2009 </w:t>
      </w:r>
      <w:r w:rsidR="005618AA" w:rsidRPr="00507462">
        <w:rPr>
          <w:rFonts w:cs="Times New Roman"/>
          <w:lang w:val="en-US"/>
        </w:rPr>
        <w:fldChar w:fldCharType="begin"/>
      </w:r>
      <w:r w:rsidR="00092080">
        <w:rPr>
          <w:rFonts w:cs="Times New Roman"/>
          <w:lang w:val="en-US"/>
        </w:rPr>
        <w:instrText xml:space="preserve"> ADDIN ZOTERO_ITEM CSL_CITATION {"citationID":"t9v1PdRX","properties":{"formattedCitation":"(Hansen, 2017)","plainCitation":"(Hansen, 2017)","noteIndex":0},"citationItems":[{"id":304,"uris":["http://zotero.org/users/1557557/items/9UKXMQLM"],"itemData":{"id":304,"type":"article-journal","abstract":"This article is interested in shedding light on why a phenomenon such as Boko Haram came into existence and why it poses a threat to the very existence of the Nigerian state. The Boko Haram phenomenon, I argue, can only be understood as a reaction to more than a half century of corruption, venality, poverty, and abuse by the state predator class. My argument is that Boko Haram is the entirely logical consequence of more than five decades of the post-colonial Nigerian state ruled by a parasitic predator class that is itself a by-product of the colonial state.","container-title":"Journal of Asian and African Studies","DOI":"10.1177/0021909615615594","issue":"4","page":"551-569","title":"Boko Haram: Religious Radicalism and Insurrection in Northern Nigeria","volume":"52","author":[{"family":"Hansen","given":"William"}],"issued":{"date-parts":[["2017"]]}}}],"schema":"https://github.com/citation-style-language/schema/raw/master/csl-citation.json"} </w:instrText>
      </w:r>
      <w:r w:rsidR="005618AA" w:rsidRPr="00507462">
        <w:rPr>
          <w:rFonts w:cs="Times New Roman"/>
          <w:lang w:val="en-US"/>
        </w:rPr>
        <w:fldChar w:fldCharType="separate"/>
      </w:r>
      <w:r w:rsidR="00092080">
        <w:rPr>
          <w:rFonts w:cs="Times New Roman"/>
          <w:noProof/>
          <w:lang w:val="en-US"/>
        </w:rPr>
        <w:t>(Hansen, 2017)</w:t>
      </w:r>
      <w:r w:rsidR="005618AA" w:rsidRPr="00507462">
        <w:rPr>
          <w:rFonts w:cs="Times New Roman"/>
          <w:lang w:val="en-US"/>
        </w:rPr>
        <w:fldChar w:fldCharType="end"/>
      </w:r>
      <w:r w:rsidR="005618AA" w:rsidRPr="00507462">
        <w:rPr>
          <w:rFonts w:cs="Times New Roman"/>
          <w:lang w:val="en-US"/>
        </w:rPr>
        <w:t>.</w:t>
      </w:r>
    </w:p>
    <w:p w14:paraId="309F72B2" w14:textId="237C227F" w:rsidR="00426159" w:rsidRPr="00507462" w:rsidRDefault="005618AA" w:rsidP="005618AA">
      <w:pPr>
        <w:spacing w:after="0" w:line="276" w:lineRule="auto"/>
        <w:rPr>
          <w:rFonts w:cs="Times New Roman"/>
          <w:lang w:val="en-US"/>
        </w:rPr>
      </w:pPr>
      <w:r w:rsidRPr="00507462">
        <w:rPr>
          <w:rFonts w:cs="Times New Roman"/>
          <w:u w:val="single"/>
          <w:lang w:val="en-US"/>
        </w:rPr>
        <w:t>Number of actors included:</w:t>
      </w:r>
      <w:r w:rsidRPr="00507462">
        <w:rPr>
          <w:rFonts w:cs="Times New Roman"/>
          <w:lang w:val="en-US"/>
        </w:rPr>
        <w:t xml:space="preserve"> 13</w:t>
      </w:r>
      <w:r w:rsidR="0083462D" w:rsidRPr="00507462">
        <w:rPr>
          <w:rFonts w:cs="Times New Roman"/>
          <w:lang w:val="en-US"/>
        </w:rPr>
        <w:t xml:space="preserve"> </w:t>
      </w:r>
    </w:p>
    <w:p w14:paraId="534482C4" w14:textId="77777777" w:rsidR="00461F9A" w:rsidRPr="00507462" w:rsidRDefault="00461F9A" w:rsidP="00461F9A">
      <w:pPr>
        <w:spacing w:after="0" w:line="276" w:lineRule="auto"/>
        <w:rPr>
          <w:rFonts w:cs="Times New Roman"/>
          <w:lang w:val="en-US"/>
        </w:rPr>
      </w:pPr>
      <w:r w:rsidRPr="00507462">
        <w:rPr>
          <w:rFonts w:cs="Times New Roman"/>
          <w:u w:val="single"/>
          <w:lang w:val="en-US"/>
        </w:rPr>
        <w:t>Region used to compile a list of potentially involved actors:</w:t>
      </w:r>
      <w:r w:rsidRPr="00507462">
        <w:rPr>
          <w:rFonts w:cs="Times New Roman"/>
          <w:lang w:val="en-US"/>
        </w:rPr>
        <w:t xml:space="preserve"> Nigeria, Chad, Cameroon, Niger (in total 58 actors for the period 2009–2016).</w:t>
      </w:r>
    </w:p>
    <w:p w14:paraId="2AE20138" w14:textId="77777777" w:rsidR="00461F9A" w:rsidRPr="00507462" w:rsidRDefault="00461F9A" w:rsidP="005618AA">
      <w:pPr>
        <w:spacing w:after="0" w:line="276" w:lineRule="auto"/>
        <w:rPr>
          <w:rFonts w:cs="Times New Roman"/>
          <w:lang w:val="en-US"/>
        </w:rPr>
      </w:pPr>
    </w:p>
    <w:p w14:paraId="1B05F0EF" w14:textId="77777777" w:rsidR="00FD6056" w:rsidRPr="00507462" w:rsidRDefault="00FD6056" w:rsidP="00FD6056">
      <w:pPr>
        <w:spacing w:after="0" w:line="276" w:lineRule="auto"/>
        <w:jc w:val="center"/>
        <w:rPr>
          <w:rFonts w:cs="Times New Roman"/>
          <w:u w:val="single"/>
          <w:lang w:val="en-US"/>
        </w:rPr>
      </w:pPr>
      <w:r w:rsidRPr="00507462">
        <w:rPr>
          <w:rFonts w:cs="Times New Roman"/>
          <w:noProof/>
          <w:u w:val="single"/>
          <w:lang w:val="en-US"/>
        </w:rPr>
        <w:drawing>
          <wp:inline distT="0" distB="0" distL="0" distR="0" wp14:anchorId="59ED36D9" wp14:editId="7C5E16E5">
            <wp:extent cx="5026748" cy="1665187"/>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8610" cy="1685680"/>
                    </a:xfrm>
                    <a:prstGeom prst="rect">
                      <a:avLst/>
                    </a:prstGeom>
                  </pic:spPr>
                </pic:pic>
              </a:graphicData>
            </a:graphic>
          </wp:inline>
        </w:drawing>
      </w:r>
    </w:p>
    <w:p w14:paraId="4DF8B965" w14:textId="75A86467" w:rsidR="00FD6056" w:rsidRPr="00507462" w:rsidRDefault="00FD6056" w:rsidP="00FD6056">
      <w:pPr>
        <w:spacing w:after="0" w:line="276" w:lineRule="auto"/>
        <w:jc w:val="center"/>
        <w:rPr>
          <w:rFonts w:cs="Times New Roman"/>
          <w:u w:val="single"/>
          <w:lang w:val="en-US"/>
        </w:rPr>
      </w:pPr>
      <w:r w:rsidRPr="00507462">
        <w:rPr>
          <w:rFonts w:cs="Times New Roman"/>
          <w:i/>
          <w:iCs/>
          <w:lang w:val="en-US"/>
        </w:rPr>
        <w:t xml:space="preserve">Figure 4: Chart depicting the formation of the </w:t>
      </w:r>
      <w:r w:rsidR="00463C73">
        <w:rPr>
          <w:rFonts w:cs="Times New Roman"/>
          <w:i/>
          <w:iCs/>
          <w:lang w:val="en-US"/>
        </w:rPr>
        <w:t>armed conflict in the Lake Chad</w:t>
      </w:r>
      <w:r w:rsidRPr="00507462">
        <w:rPr>
          <w:rFonts w:cs="Times New Roman"/>
          <w:i/>
          <w:iCs/>
          <w:lang w:val="en-US"/>
        </w:rPr>
        <w:t>.</w:t>
      </w:r>
    </w:p>
    <w:p w14:paraId="6405F294" w14:textId="77777777" w:rsidR="005618AA" w:rsidRPr="00507462" w:rsidRDefault="005618AA" w:rsidP="005618AA">
      <w:pPr>
        <w:spacing w:after="0" w:line="276" w:lineRule="auto"/>
        <w:rPr>
          <w:rFonts w:cs="Times New Roman"/>
          <w:lang w:val="en-US"/>
        </w:rPr>
      </w:pPr>
    </w:p>
    <w:p w14:paraId="5750DF2C" w14:textId="6865CDBE" w:rsidR="00AB4518" w:rsidRPr="00507462" w:rsidRDefault="00426159" w:rsidP="00BE1628">
      <w:pPr>
        <w:spacing w:after="0" w:line="276" w:lineRule="auto"/>
        <w:rPr>
          <w:rFonts w:cs="Times New Roman"/>
          <w:lang w:val="en-US"/>
        </w:rPr>
      </w:pPr>
      <w:r w:rsidRPr="00507462">
        <w:rPr>
          <w:rFonts w:cs="Times New Roman"/>
          <w:lang w:val="en-US"/>
        </w:rPr>
        <w:t xml:space="preserve">Boko Haram started to fight Nigeria’s government in 2009 and over time more actors became involved. The military pressure from the Nigerian government and Yan Gora forced the Islamist groups to retreat to the Lake Chad region, and they then engaged in violent activities across Nigeria’s borders in Chad, Cameroon, and Niger </w:t>
      </w:r>
      <w:r w:rsidRPr="00507462">
        <w:rPr>
          <w:rFonts w:cs="Times New Roman"/>
          <w:lang w:val="en-US"/>
        </w:rPr>
        <w:fldChar w:fldCharType="begin"/>
      </w:r>
      <w:r w:rsidR="00092080">
        <w:rPr>
          <w:rFonts w:cs="Times New Roman"/>
          <w:lang w:val="en-US"/>
        </w:rPr>
        <w:instrText xml:space="preserve"> ADDIN ZOTERO_ITEM CSL_CITATION {"citationID":"EGMJyhtH","properties":{"formattedCitation":"(Osumah, 2013)","plainCitation":"(Osumah, 2013)","noteIndex":0},"citationItems":[{"id":2357,"uris":["http://zotero.org/groups/2379885/items/L3EYNSFC"],"itemData":{"id":2357,"type":"article-journal","abstract":"The phenomenon of the Boko Haram insurgency in Northern Nigeria has\ngenerated many security concerns. This article explores the implications\nof the Boko Haram insurgency in Northern Nigeria for internal security.\nThe article, which relies on a study of secondary sources of data, reveals that\nthe insurgency has spawned varied implications such as an international\nimage crisis, huge economic losses, a health and humanitarian crisis, a huge\nburden on the security apparatuses, arms proliferation, and endangered\nnational unity. It holds that the insurgency is essentially interlinked with a\nbreakdown of the social contract manifested in opportunistic behavior,\neconomic stagnation, and lack of functioning institutional mechanisms for\npolicy conduct and conflict resolution. Owing to the security menace posed\nby the insurgency, the article recommends that the root causes of the\ninsurgency should be tackled rather than relying on reactive measures that\ncannot guarantee enduring peace and internal security.","container-title":"Small Wars and Insurgencies","DOI":"10/gksctb","issue":"3","note":"ZSCC: 0000061","page":"536-560","title":"Boko Haram insurgency in Northern Nigeria and the vicious cycle of internal insecurity","volume":"24","author":[{"family":"Osumah","given":"Oarhe"}],"issued":{"date-parts":[["2013"]]}}}],"schema":"https://github.com/citation-style-language/schema/raw/master/csl-citation.json"} </w:instrText>
      </w:r>
      <w:r w:rsidRPr="00507462">
        <w:rPr>
          <w:rFonts w:cs="Times New Roman"/>
          <w:lang w:val="en-US"/>
        </w:rPr>
        <w:fldChar w:fldCharType="separate"/>
      </w:r>
      <w:r w:rsidR="00092080">
        <w:rPr>
          <w:rFonts w:cs="Times New Roman"/>
          <w:noProof/>
          <w:lang w:val="en-US"/>
        </w:rPr>
        <w:t>(Osumah, 2013)</w:t>
      </w:r>
      <w:r w:rsidRPr="00507462">
        <w:rPr>
          <w:rFonts w:cs="Times New Roman"/>
          <w:lang w:val="en-US"/>
        </w:rPr>
        <w:fldChar w:fldCharType="end"/>
      </w:r>
      <w:r w:rsidRPr="00507462">
        <w:rPr>
          <w:rFonts w:cs="Times New Roman"/>
          <w:lang w:val="en-US"/>
        </w:rPr>
        <w:t xml:space="preserve">. This </w:t>
      </w:r>
      <w:r w:rsidRPr="00507462">
        <w:rPr>
          <w:rFonts w:cs="Times New Roman"/>
          <w:i/>
          <w:iCs/>
          <w:lang w:val="en-US"/>
        </w:rPr>
        <w:t>conflict spread</w:t>
      </w:r>
      <w:r w:rsidRPr="00507462">
        <w:rPr>
          <w:rFonts w:cs="Times New Roman"/>
          <w:lang w:val="en-US"/>
        </w:rPr>
        <w:t xml:space="preserve"> led the governments of Cameroon, Chad, and Niger to join Nigeria in the fight against the Islamists </w:t>
      </w:r>
      <w:r w:rsidRPr="00507462">
        <w:rPr>
          <w:rFonts w:cs="Times New Roman"/>
          <w:lang w:val="en-US"/>
        </w:rPr>
        <w:fldChar w:fldCharType="begin"/>
      </w:r>
      <w:r w:rsidR="00092080">
        <w:rPr>
          <w:rFonts w:cs="Times New Roman"/>
          <w:lang w:val="en-US"/>
        </w:rPr>
        <w:instrText xml:space="preserve"> ADDIN ZOTERO_ITEM CSL_CITATION {"citationID":"IMh01GtA","properties":{"formattedCitation":"(Weeraratne, 2017)","plainCitation":"(Weeraratne, 2017)","noteIndex":0},"citationItems":[{"id":224,"uris":["http://zotero.org/users/1557557/items/6QMABE4C"],"itemData":{"id":224,"type":"article-journal","abstract":"This research investigates the dramatic expansion of the Boko Haram insurgency in Nigeria in the last few years. Militant activity has expanded in terms of frequency and severity of attacks, geographic scope, target selection, and strategies used. The evolution of the group and the trajectory of violence are best explained through four overlapping theoretical strands. These include the growing fragmentation of the movement, development of strategic ties with Al Qaeda affiliates, strong-armed counterterrorism operations that further radicalized the movement, and exploitation of the porous border area that separates Nigeria from its northern neighbors.","container-title":"Terrorism and Political Violence","DOI":"10.1080/09546553.2015.1005742","issue":"4","note":"publisher: Routledge","page":"610-634","title":"Theorizing the Expansion of the Boko Haram Insurgency in Nigeria","volume":"29","author":[{"family":"Weeraratne","given":"Suranjan"}],"issued":{"date-parts":[["2017",7]]}}}],"schema":"https://github.com/citation-style-language/schema/raw/master/csl-citation.json"} </w:instrText>
      </w:r>
      <w:r w:rsidRPr="00507462">
        <w:rPr>
          <w:rFonts w:cs="Times New Roman"/>
          <w:lang w:val="en-US"/>
        </w:rPr>
        <w:fldChar w:fldCharType="separate"/>
      </w:r>
      <w:r w:rsidR="00092080">
        <w:rPr>
          <w:rFonts w:cs="Times New Roman"/>
          <w:noProof/>
          <w:lang w:val="en-US"/>
        </w:rPr>
        <w:t>(Weeraratne, 2017)</w:t>
      </w:r>
      <w:r w:rsidRPr="00507462">
        <w:rPr>
          <w:rFonts w:cs="Times New Roman"/>
          <w:lang w:val="en-US"/>
        </w:rPr>
        <w:fldChar w:fldCharType="end"/>
      </w:r>
      <w:r w:rsidR="005618AA" w:rsidRPr="00507462">
        <w:rPr>
          <w:rFonts w:cs="Times New Roman"/>
          <w:lang w:val="en-US"/>
        </w:rPr>
        <w:t xml:space="preserve">. </w:t>
      </w:r>
      <w:r w:rsidR="00AB4518" w:rsidRPr="00507462">
        <w:rPr>
          <w:rFonts w:cs="Times New Roman"/>
          <w:lang w:val="en-US"/>
        </w:rPr>
        <w:t xml:space="preserve">Ethno-religious violence in the Jos Plateau </w:t>
      </w:r>
      <w:r w:rsidR="0083462D" w:rsidRPr="00507462">
        <w:rPr>
          <w:rFonts w:cs="Times New Roman"/>
          <w:lang w:val="en-US"/>
        </w:rPr>
        <w:t xml:space="preserve">and </w:t>
      </w:r>
      <w:r w:rsidR="00AB4518" w:rsidRPr="00507462">
        <w:rPr>
          <w:rFonts w:cs="Times New Roman"/>
          <w:lang w:val="en-US"/>
        </w:rPr>
        <w:t>throughout Nigeria is often seen as clashes between farmers and pastoralists. We do not consider the violence in Jos Plateau as a part of the armed conflict because it is not directly connected to the Islamist insurgency in northeast Nigeria. However, the activities of Boko Haram and</w:t>
      </w:r>
      <w:r w:rsidR="00C17B38" w:rsidRPr="00507462">
        <w:rPr>
          <w:rFonts w:cs="Times New Roman"/>
          <w:lang w:val="en-US"/>
        </w:rPr>
        <w:t xml:space="preserve"> the Islamic State (</w:t>
      </w:r>
      <w:r w:rsidR="00AB4518" w:rsidRPr="00507462">
        <w:rPr>
          <w:rFonts w:cs="Times New Roman"/>
          <w:lang w:val="en-US"/>
        </w:rPr>
        <w:t>IS</w:t>
      </w:r>
      <w:r w:rsidR="00C17B38" w:rsidRPr="00507462">
        <w:rPr>
          <w:rFonts w:cs="Times New Roman"/>
          <w:lang w:val="en-US"/>
        </w:rPr>
        <w:t>)</w:t>
      </w:r>
      <w:r w:rsidR="00AB4518" w:rsidRPr="00507462">
        <w:rPr>
          <w:rFonts w:cs="Times New Roman"/>
          <w:lang w:val="en-US"/>
        </w:rPr>
        <w:t xml:space="preserve"> spread to central Nigeria and contributed to the blurred distinction between the jihadists from northeast Nigeria and Muslims in central Nigeria. </w:t>
      </w:r>
      <w:r w:rsidR="0083462D" w:rsidRPr="00507462">
        <w:rPr>
          <w:rFonts w:cs="Times New Roman"/>
          <w:lang w:val="en-US"/>
        </w:rPr>
        <w:t>The Islamists’ a</w:t>
      </w:r>
      <w:r w:rsidR="00AB4518" w:rsidRPr="00507462">
        <w:rPr>
          <w:rFonts w:cs="Times New Roman"/>
          <w:lang w:val="en-US"/>
        </w:rPr>
        <w:t xml:space="preserve">ctivities enhanced the </w:t>
      </w:r>
      <w:r w:rsidR="0083462D" w:rsidRPr="00507462">
        <w:rPr>
          <w:rFonts w:cs="Times New Roman"/>
          <w:lang w:val="en-US"/>
        </w:rPr>
        <w:t xml:space="preserve">conflict’s </w:t>
      </w:r>
      <w:r w:rsidR="00AB4518" w:rsidRPr="00507462">
        <w:rPr>
          <w:rFonts w:cs="Times New Roman"/>
          <w:lang w:val="en-US"/>
        </w:rPr>
        <w:t xml:space="preserve">narrative </w:t>
      </w:r>
      <w:r w:rsidR="0083462D" w:rsidRPr="00507462">
        <w:rPr>
          <w:rFonts w:cs="Times New Roman"/>
          <w:lang w:val="en-US"/>
        </w:rPr>
        <w:t xml:space="preserve">as being </w:t>
      </w:r>
      <w:r w:rsidR="00AB4518" w:rsidRPr="00507462">
        <w:rPr>
          <w:rFonts w:cs="Times New Roman"/>
          <w:lang w:val="en-US"/>
        </w:rPr>
        <w:t xml:space="preserve">between Christians and Muslims while omitting the </w:t>
      </w:r>
      <w:r w:rsidR="0083462D" w:rsidRPr="00507462">
        <w:rPr>
          <w:rFonts w:cs="Times New Roman"/>
          <w:lang w:val="en-US"/>
        </w:rPr>
        <w:t xml:space="preserve">clashes’ </w:t>
      </w:r>
      <w:r w:rsidR="00AB4518" w:rsidRPr="00507462">
        <w:rPr>
          <w:rFonts w:cs="Times New Roman"/>
          <w:lang w:val="en-US"/>
        </w:rPr>
        <w:t xml:space="preserve">locally specific roots </w:t>
      </w:r>
      <w:r w:rsidR="00A2039B" w:rsidRPr="00507462">
        <w:rPr>
          <w:rFonts w:cs="Times New Roman"/>
          <w:lang w:val="en-US"/>
        </w:rPr>
        <w:fldChar w:fldCharType="begin"/>
      </w:r>
      <w:r w:rsidR="00092080">
        <w:rPr>
          <w:rFonts w:cs="Times New Roman"/>
          <w:lang w:val="en-US"/>
        </w:rPr>
        <w:instrText xml:space="preserve"> ADDIN ZOTERO_ITEM CSL_CITATION {"citationID":"AwhHnjcj","properties":{"formattedCitation":"(Higazi, 2016)","plainCitation":"(Higazi, 2016)","noteIndex":0},"citationItems":[{"id":2724,"uris":["http://zotero.org/groups/2700094/items/5VXKH24N"],"itemData":{"id":2724,"type":"article-journal","abstract":"The Jos Plateau is an ethno-linguistically and religiously plural part of north-central Nigeria that has experienced both coexistence and conflict between Muslims and Christians. The city of Jos and its rural hinterland are widely represented as flashpoints of collective violence in Nigeria. The specificities of inter-group relations, conflict and insecurity in the rural areas seldom receive as much attention as the urban disputes. This article argues that to understand the sources of localised armed conflict, it is necessary to analyse how forms of ‘insecurity’ and narratives of ‘threat’ are articulated in cultural, social and material terms. These vary between urban and rural areas, though there are also many cross-cutting issues. The Plateau conflicts have produced contrasting discourses from Muslims and Christians and from farmers and pastoralists who have been engaged in armed conflict in some northern parts of the Jos Plateau. The ways in which the violence is understood and its different local impacts shapes both the Plateau State government’s involvement in the conflicts and local participation and reactions.","container-title":"Conflict, Security and Development","DOI":"10.1080/14678802.2016.1200314","issue":"4","page":"365-385","title":"Farmer-Pastoralist Conflicts on the Jos Plateau, Central Nigeria: Security Responses of Local Vigilantes and the Nigerian State","volume":"16","author":[{"family":"Higazi","given":"Adam"}],"issued":{"date-parts":[["2016"]]}}}],"schema":"https://github.com/citation-style-language/schema/raw/master/csl-citation.json"} </w:instrText>
      </w:r>
      <w:r w:rsidR="00A2039B" w:rsidRPr="00507462">
        <w:rPr>
          <w:rFonts w:cs="Times New Roman"/>
          <w:lang w:val="en-US"/>
        </w:rPr>
        <w:fldChar w:fldCharType="separate"/>
      </w:r>
      <w:r w:rsidR="00092080">
        <w:rPr>
          <w:rFonts w:cs="Times New Roman"/>
          <w:noProof/>
          <w:lang w:val="en-US"/>
        </w:rPr>
        <w:t>(Higazi, 2016)</w:t>
      </w:r>
      <w:r w:rsidR="00A2039B" w:rsidRPr="00507462">
        <w:rPr>
          <w:rFonts w:cs="Times New Roman"/>
          <w:lang w:val="en-US"/>
        </w:rPr>
        <w:fldChar w:fldCharType="end"/>
      </w:r>
      <w:r w:rsidR="00AB4518" w:rsidRPr="00507462">
        <w:rPr>
          <w:rFonts w:cs="Times New Roman"/>
          <w:lang w:val="en-US"/>
        </w:rPr>
        <w:t>. Since one of the cleavages between those communities is religion, it is reasonable to assume that increased activity of Boko Haram or Islamic State’s West Africa Province (ISWAP) can increase the violent activity there too. Therefore, we include the farmer-pastoralist clashes only via the friction mechanism</w:t>
      </w:r>
      <w:r w:rsidR="00F107F8" w:rsidRPr="00507462">
        <w:rPr>
          <w:rFonts w:cs="Times New Roman"/>
          <w:lang w:val="en-US"/>
        </w:rPr>
        <w:t>.</w:t>
      </w:r>
      <w:r w:rsidR="005618AA" w:rsidRPr="00507462">
        <w:rPr>
          <w:rFonts w:cs="Times New Roman"/>
          <w:lang w:val="en-US"/>
        </w:rPr>
        <w:t xml:space="preserve"> </w:t>
      </w:r>
      <w:r w:rsidR="00F107F8" w:rsidRPr="00507462">
        <w:rPr>
          <w:rFonts w:cs="Times New Roman"/>
          <w:lang w:val="en-US"/>
        </w:rPr>
        <w:t xml:space="preserve">Since </w:t>
      </w:r>
      <w:r w:rsidR="00AB4518" w:rsidRPr="00507462">
        <w:rPr>
          <w:rFonts w:cs="Times New Roman"/>
          <w:lang w:val="en-US"/>
        </w:rPr>
        <w:t xml:space="preserve">the violence between Christians and Muslims is community-based rather than a conflict between two armed actors, we do not add the UCDP conflict </w:t>
      </w:r>
      <w:r w:rsidR="00D85BD6" w:rsidRPr="00507462">
        <w:rPr>
          <w:rFonts w:cs="Times New Roman"/>
          <w:lang w:val="en-US"/>
        </w:rPr>
        <w:t>“</w:t>
      </w:r>
      <w:r w:rsidR="00AB4518" w:rsidRPr="00507462">
        <w:rPr>
          <w:rFonts w:cs="Times New Roman"/>
          <w:lang w:val="en-US"/>
        </w:rPr>
        <w:t>Christians</w:t>
      </w:r>
      <w:r w:rsidR="00DD36A2" w:rsidRPr="00507462">
        <w:rPr>
          <w:rFonts w:cs="Times New Roman"/>
          <w:lang w:val="en-US"/>
        </w:rPr>
        <w:t>-</w:t>
      </w:r>
      <w:r w:rsidR="00AB4518" w:rsidRPr="00507462">
        <w:rPr>
          <w:rFonts w:cs="Times New Roman"/>
          <w:lang w:val="en-US"/>
        </w:rPr>
        <w:t>Muslims</w:t>
      </w:r>
      <w:r w:rsidR="00D85BD6" w:rsidRPr="00507462">
        <w:rPr>
          <w:rFonts w:cs="Times New Roman"/>
          <w:lang w:val="en-US"/>
        </w:rPr>
        <w:t>”</w:t>
      </w:r>
      <w:r w:rsidR="00AB4518" w:rsidRPr="00507462">
        <w:rPr>
          <w:rFonts w:cs="Times New Roman"/>
          <w:lang w:val="en-US"/>
        </w:rPr>
        <w:t xml:space="preserve"> to the armed conflict, even when there is substantial overlap in time and space. Thus, we treat the resulting events as instances of one-sided violence against civilians.</w:t>
      </w:r>
    </w:p>
    <w:p w14:paraId="088465DC" w14:textId="77777777" w:rsidR="00A73463" w:rsidRPr="00507462" w:rsidRDefault="00A73463" w:rsidP="00BE1628">
      <w:pPr>
        <w:spacing w:after="0" w:line="276" w:lineRule="auto"/>
        <w:rPr>
          <w:rFonts w:cs="Times New Roman"/>
          <w:lang w:val="en-US"/>
        </w:rPr>
      </w:pPr>
    </w:p>
    <w:p w14:paraId="68841569" w14:textId="77777777" w:rsidR="00A73463" w:rsidRPr="00507462" w:rsidRDefault="00A73463" w:rsidP="00BE1628">
      <w:pPr>
        <w:spacing w:after="0" w:line="276" w:lineRule="auto"/>
        <w:rPr>
          <w:rFonts w:cs="Times New Roman"/>
          <w:lang w:val="en-US"/>
        </w:rPr>
      </w:pPr>
    </w:p>
    <w:p w14:paraId="764ED503" w14:textId="77777777" w:rsidR="00A73463" w:rsidRPr="00507462" w:rsidRDefault="00A73463" w:rsidP="00BE1628">
      <w:pPr>
        <w:spacing w:after="0" w:line="276" w:lineRule="auto"/>
        <w:rPr>
          <w:rFonts w:cs="Times New Roman"/>
          <w:lang w:val="en-US"/>
        </w:rPr>
      </w:pPr>
    </w:p>
    <w:p w14:paraId="6C47E033" w14:textId="77777777" w:rsidR="00A73463" w:rsidRPr="00507462" w:rsidRDefault="00A73463" w:rsidP="00BE1628">
      <w:pPr>
        <w:spacing w:after="0" w:line="276" w:lineRule="auto"/>
        <w:rPr>
          <w:rFonts w:cs="Times New Roman"/>
          <w:lang w:val="en-US"/>
        </w:rPr>
      </w:pPr>
    </w:p>
    <w:p w14:paraId="35E6763B" w14:textId="77777777" w:rsidR="00A73463" w:rsidRPr="00507462" w:rsidRDefault="00A73463" w:rsidP="00BE1628">
      <w:pPr>
        <w:spacing w:after="0" w:line="276" w:lineRule="auto"/>
        <w:rPr>
          <w:rFonts w:cs="Times New Roman"/>
          <w:lang w:val="en-US"/>
        </w:rPr>
      </w:pPr>
    </w:p>
    <w:p w14:paraId="2B9CDE9C" w14:textId="77777777" w:rsidR="00A73463" w:rsidRPr="00507462" w:rsidRDefault="00A73463" w:rsidP="00BE1628">
      <w:pPr>
        <w:spacing w:after="0" w:line="276" w:lineRule="auto"/>
        <w:rPr>
          <w:rFonts w:cs="Times New Roman"/>
          <w:lang w:val="en-US"/>
        </w:rPr>
      </w:pPr>
    </w:p>
    <w:p w14:paraId="08772D72" w14:textId="77777777" w:rsidR="00A73463" w:rsidRPr="00507462" w:rsidRDefault="00A73463" w:rsidP="00BE1628">
      <w:pPr>
        <w:spacing w:after="0" w:line="276" w:lineRule="auto"/>
        <w:rPr>
          <w:rFonts w:cs="Times New Roman"/>
          <w:lang w:val="en-US"/>
        </w:rPr>
      </w:pPr>
    </w:p>
    <w:p w14:paraId="165F0F49" w14:textId="77777777" w:rsidR="00A73463" w:rsidRPr="00507462" w:rsidRDefault="00A73463" w:rsidP="00BE1628">
      <w:pPr>
        <w:spacing w:after="0" w:line="276" w:lineRule="auto"/>
        <w:rPr>
          <w:rFonts w:cs="Times New Roman"/>
          <w:lang w:val="en-US"/>
        </w:rPr>
      </w:pPr>
    </w:p>
    <w:p w14:paraId="0EB37807" w14:textId="77777777" w:rsidR="007635D6" w:rsidRPr="00507462" w:rsidRDefault="007635D6" w:rsidP="007635D6">
      <w:pPr>
        <w:spacing w:after="0" w:line="276" w:lineRule="auto"/>
        <w:rPr>
          <w:rFonts w:cs="Times New Roman"/>
          <w:u w:val="single"/>
          <w:lang w:val="en-US"/>
        </w:rPr>
      </w:pPr>
    </w:p>
    <w:tbl>
      <w:tblPr>
        <w:tblStyle w:val="GridTable1Light"/>
        <w:tblW w:w="0" w:type="auto"/>
        <w:tblLook w:val="04A0" w:firstRow="1" w:lastRow="0" w:firstColumn="1" w:lastColumn="0" w:noHBand="0" w:noVBand="1"/>
      </w:tblPr>
      <w:tblGrid>
        <w:gridCol w:w="828"/>
        <w:gridCol w:w="2646"/>
        <w:gridCol w:w="3086"/>
        <w:gridCol w:w="2456"/>
      </w:tblGrid>
      <w:tr w:rsidR="007635D6" w:rsidRPr="00507462" w14:paraId="3EBA3ACF" w14:textId="77777777" w:rsidTr="00CE5F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Align w:val="center"/>
          </w:tcPr>
          <w:p w14:paraId="161066A2" w14:textId="77777777" w:rsidR="007635D6" w:rsidRPr="00507462" w:rsidRDefault="007635D6" w:rsidP="00CE5F38">
            <w:pPr>
              <w:spacing w:line="276" w:lineRule="auto"/>
              <w:jc w:val="left"/>
              <w:rPr>
                <w:rFonts w:cs="Times New Roman"/>
                <w:lang w:val="en-US"/>
              </w:rPr>
            </w:pPr>
            <w:r w:rsidRPr="00507462">
              <w:rPr>
                <w:rFonts w:cs="Times New Roman"/>
                <w:lang w:val="en-US"/>
              </w:rPr>
              <w:t>UCDP GED ID</w:t>
            </w:r>
          </w:p>
        </w:tc>
        <w:tc>
          <w:tcPr>
            <w:tcW w:w="2646" w:type="dxa"/>
            <w:vAlign w:val="center"/>
          </w:tcPr>
          <w:p w14:paraId="0E3E1046" w14:textId="77777777" w:rsidR="007635D6" w:rsidRPr="00507462" w:rsidRDefault="007635D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UCDP NAME</w:t>
            </w:r>
          </w:p>
        </w:tc>
        <w:tc>
          <w:tcPr>
            <w:tcW w:w="3086" w:type="dxa"/>
            <w:vAlign w:val="center"/>
          </w:tcPr>
          <w:p w14:paraId="7E03027A" w14:textId="77777777" w:rsidR="007635D6" w:rsidRPr="00507462" w:rsidRDefault="007635D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FULL/OTHER NAME</w:t>
            </w:r>
            <w:r w:rsidRPr="00507462">
              <w:rPr>
                <w:rStyle w:val="EndnoteReference"/>
                <w:rFonts w:cs="Times New Roman"/>
                <w:lang w:val="en-US"/>
              </w:rPr>
              <w:endnoteReference w:id="14"/>
            </w:r>
          </w:p>
        </w:tc>
        <w:tc>
          <w:tcPr>
            <w:tcW w:w="2456" w:type="dxa"/>
          </w:tcPr>
          <w:p w14:paraId="5482F33C" w14:textId="77777777" w:rsidR="007635D6" w:rsidRPr="00507462" w:rsidRDefault="007635D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CONFLICT-CONNECTING MECHANISM</w:t>
            </w:r>
          </w:p>
        </w:tc>
      </w:tr>
      <w:tr w:rsidR="007635D6" w:rsidRPr="00507462" w14:paraId="2A26563B"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096EF444" w14:textId="77777777" w:rsidR="007635D6" w:rsidRPr="00507462" w:rsidRDefault="007635D6" w:rsidP="00CE5F38">
            <w:pPr>
              <w:spacing w:line="276" w:lineRule="auto"/>
              <w:jc w:val="left"/>
              <w:rPr>
                <w:rFonts w:cs="Times New Roman"/>
                <w:b w:val="0"/>
                <w:bCs w:val="0"/>
                <w:lang w:val="en-US"/>
              </w:rPr>
            </w:pPr>
            <w:r w:rsidRPr="00507462">
              <w:rPr>
                <w:rFonts w:cs="Times New Roman"/>
                <w:b w:val="0"/>
                <w:bCs w:val="0"/>
                <w:lang w:val="en-US"/>
              </w:rPr>
              <w:t>83</w:t>
            </w:r>
          </w:p>
        </w:tc>
        <w:tc>
          <w:tcPr>
            <w:tcW w:w="2646" w:type="dxa"/>
          </w:tcPr>
          <w:p w14:paraId="009D78BF"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Cameroon</w:t>
            </w:r>
          </w:p>
        </w:tc>
        <w:tc>
          <w:tcPr>
            <w:tcW w:w="3086" w:type="dxa"/>
          </w:tcPr>
          <w:p w14:paraId="342DF906"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62B73984"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Spread </w:t>
            </w:r>
          </w:p>
        </w:tc>
      </w:tr>
      <w:tr w:rsidR="007635D6" w:rsidRPr="00507462" w14:paraId="71420174"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1BC6EC5A" w14:textId="77777777" w:rsidR="007635D6" w:rsidRPr="00507462" w:rsidRDefault="007635D6" w:rsidP="00CE5F38">
            <w:pPr>
              <w:spacing w:line="276" w:lineRule="auto"/>
              <w:jc w:val="left"/>
              <w:rPr>
                <w:rFonts w:cs="Times New Roman"/>
                <w:b w:val="0"/>
                <w:bCs w:val="0"/>
                <w:lang w:val="en-US"/>
              </w:rPr>
            </w:pPr>
            <w:r w:rsidRPr="00507462">
              <w:rPr>
                <w:rFonts w:cs="Times New Roman"/>
                <w:b w:val="0"/>
                <w:bCs w:val="0"/>
                <w:lang w:val="en-US"/>
              </w:rPr>
              <w:t>87</w:t>
            </w:r>
          </w:p>
        </w:tc>
        <w:tc>
          <w:tcPr>
            <w:tcW w:w="2646" w:type="dxa"/>
          </w:tcPr>
          <w:p w14:paraId="39660725"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Chad</w:t>
            </w:r>
          </w:p>
        </w:tc>
        <w:tc>
          <w:tcPr>
            <w:tcW w:w="3086" w:type="dxa"/>
          </w:tcPr>
          <w:p w14:paraId="1A2CF71A"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4A10600F"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Spread </w:t>
            </w:r>
          </w:p>
        </w:tc>
      </w:tr>
      <w:tr w:rsidR="007635D6" w:rsidRPr="00507462" w14:paraId="3BA4E398"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0C3EAF76" w14:textId="77777777" w:rsidR="007635D6" w:rsidRPr="00507462" w:rsidRDefault="007635D6" w:rsidP="00CE5F38">
            <w:pPr>
              <w:spacing w:line="276" w:lineRule="auto"/>
              <w:jc w:val="left"/>
              <w:rPr>
                <w:rFonts w:cs="Times New Roman"/>
                <w:b w:val="0"/>
                <w:bCs w:val="0"/>
                <w:lang w:val="en-US"/>
              </w:rPr>
            </w:pPr>
            <w:r w:rsidRPr="00507462">
              <w:rPr>
                <w:rFonts w:cs="Times New Roman"/>
                <w:b w:val="0"/>
                <w:bCs w:val="0"/>
                <w:lang w:val="en-US"/>
              </w:rPr>
              <w:t>75</w:t>
            </w:r>
          </w:p>
        </w:tc>
        <w:tc>
          <w:tcPr>
            <w:tcW w:w="2646" w:type="dxa"/>
          </w:tcPr>
          <w:p w14:paraId="5BDE0022"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Niger</w:t>
            </w:r>
          </w:p>
        </w:tc>
        <w:tc>
          <w:tcPr>
            <w:tcW w:w="3086" w:type="dxa"/>
          </w:tcPr>
          <w:p w14:paraId="6EB7F004"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217FB73A"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Spread </w:t>
            </w:r>
          </w:p>
        </w:tc>
      </w:tr>
      <w:tr w:rsidR="007635D6" w:rsidRPr="00507462" w14:paraId="6BE3D68F" w14:textId="77777777" w:rsidTr="00CE5F38">
        <w:tc>
          <w:tcPr>
            <w:tcW w:w="828" w:type="dxa"/>
          </w:tcPr>
          <w:p w14:paraId="3FBC088C" w14:textId="77777777" w:rsidR="007635D6" w:rsidRPr="00507462" w:rsidRDefault="007635D6"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b w:val="0"/>
                <w:bCs w:val="0"/>
                <w:lang w:val="en-US"/>
              </w:rPr>
              <w:t>84</w:t>
            </w:r>
          </w:p>
        </w:tc>
        <w:tc>
          <w:tcPr>
            <w:tcW w:w="2646" w:type="dxa"/>
          </w:tcPr>
          <w:p w14:paraId="2BA0C3E5" w14:textId="77777777" w:rsidR="007635D6" w:rsidRPr="00507462" w:rsidDel="00411BA1" w:rsidRDefault="007635D6" w:rsidP="00CE5F38">
            <w:pPr>
              <w:spacing w:line="276" w:lineRule="auto"/>
              <w:contextualSpacing/>
              <w:jc w:val="left"/>
              <w:rPr>
                <w:rFonts w:cs="Times New Roman"/>
                <w:b/>
                <w:bCs/>
                <w:lang w:val="en-US"/>
              </w:rPr>
            </w:pPr>
            <w:r w:rsidRPr="00507462">
              <w:rPr>
                <w:rFonts w:cs="Times New Roman"/>
                <w:b/>
                <w:bCs/>
                <w:lang w:val="en-US"/>
              </w:rPr>
              <w:t>Government of Nigeria</w:t>
            </w:r>
            <w:r w:rsidRPr="00507462">
              <w:rPr>
                <w:rStyle w:val="EndnoteReference"/>
                <w:rFonts w:cs="Times New Roman"/>
                <w:lang w:val="en-US"/>
              </w:rPr>
              <w:endnoteReference w:id="15"/>
            </w:r>
          </w:p>
        </w:tc>
        <w:tc>
          <w:tcPr>
            <w:tcW w:w="3086" w:type="dxa"/>
          </w:tcPr>
          <w:p w14:paraId="5187E448" w14:textId="77777777" w:rsidR="007635D6" w:rsidRPr="00507462" w:rsidRDefault="007635D6" w:rsidP="00CE5F38">
            <w:pPr>
              <w:spacing w:line="276" w:lineRule="auto"/>
              <w:jc w:val="left"/>
              <w:rPr>
                <w:rFonts w:cs="Times New Roman"/>
                <w:lang w:val="en-US"/>
              </w:rPr>
            </w:pPr>
          </w:p>
        </w:tc>
        <w:tc>
          <w:tcPr>
            <w:tcW w:w="2456" w:type="dxa"/>
          </w:tcPr>
          <w:p w14:paraId="654D91EB" w14:textId="77777777" w:rsidR="007635D6" w:rsidRPr="00507462" w:rsidRDefault="007635D6" w:rsidP="00CE5F38">
            <w:pPr>
              <w:spacing w:line="276" w:lineRule="auto"/>
              <w:jc w:val="left"/>
              <w:rPr>
                <w:rFonts w:cs="Times New Roman"/>
                <w:lang w:val="en-US"/>
              </w:rPr>
            </w:pPr>
            <w:r w:rsidRPr="00507462">
              <w:rPr>
                <w:rFonts w:cs="Times New Roman"/>
                <w:lang w:val="en-US"/>
              </w:rPr>
              <w:t xml:space="preserve">Spread </w:t>
            </w:r>
          </w:p>
        </w:tc>
      </w:tr>
      <w:tr w:rsidR="007635D6" w:rsidRPr="00507462" w14:paraId="6AB5F5CA" w14:textId="77777777" w:rsidTr="00CE5F38">
        <w:tc>
          <w:tcPr>
            <w:tcW w:w="828" w:type="dxa"/>
          </w:tcPr>
          <w:p w14:paraId="1EAB2543" w14:textId="77777777" w:rsidR="007635D6" w:rsidRPr="00507462" w:rsidRDefault="007635D6"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b w:val="0"/>
                <w:bCs w:val="0"/>
                <w:lang w:val="en-US"/>
              </w:rPr>
              <w:t>234</w:t>
            </w:r>
          </w:p>
        </w:tc>
        <w:tc>
          <w:tcPr>
            <w:tcW w:w="2646" w:type="dxa"/>
          </w:tcPr>
          <w:p w14:paraId="26C131D1" w14:textId="77777777" w:rsidR="007635D6" w:rsidRPr="00507462" w:rsidRDefault="007635D6" w:rsidP="00CE5F38">
            <w:pPr>
              <w:spacing w:line="276" w:lineRule="auto"/>
              <w:contextualSpacing/>
              <w:jc w:val="left"/>
              <w:rPr>
                <w:rFonts w:cs="Times New Roman"/>
                <w:b/>
                <w:bCs/>
                <w:lang w:val="en-US"/>
              </w:rPr>
            </w:pPr>
            <w:r w:rsidRPr="00507462">
              <w:rPr>
                <w:rFonts w:cs="Times New Roman"/>
                <w:b/>
                <w:bCs/>
                <w:lang w:val="en-US"/>
              </w:rPr>
              <w:t>IS</w:t>
            </w:r>
            <w:r w:rsidRPr="00507462">
              <w:rPr>
                <w:rStyle w:val="EndnoteReference"/>
                <w:rFonts w:cs="Times New Roman"/>
                <w:lang w:val="en-US"/>
              </w:rPr>
              <w:endnoteReference w:id="16"/>
            </w:r>
          </w:p>
        </w:tc>
        <w:tc>
          <w:tcPr>
            <w:tcW w:w="3086" w:type="dxa"/>
          </w:tcPr>
          <w:p w14:paraId="5CA0D46C" w14:textId="77777777" w:rsidR="007635D6" w:rsidRPr="00507462" w:rsidRDefault="007635D6" w:rsidP="00CE5F38">
            <w:pPr>
              <w:spacing w:line="276" w:lineRule="auto"/>
              <w:jc w:val="left"/>
              <w:rPr>
                <w:rFonts w:cs="Times New Roman"/>
                <w:lang w:val="en-US"/>
              </w:rPr>
            </w:pPr>
            <w:r w:rsidRPr="00507462">
              <w:rPr>
                <w:rFonts w:cs="Times New Roman"/>
                <w:lang w:val="en-US"/>
              </w:rPr>
              <w:t>Islamic State, Daesh</w:t>
            </w:r>
          </w:p>
        </w:tc>
        <w:tc>
          <w:tcPr>
            <w:tcW w:w="2456" w:type="dxa"/>
          </w:tcPr>
          <w:p w14:paraId="2102279A" w14:textId="77777777" w:rsidR="007635D6" w:rsidRPr="00507462" w:rsidRDefault="007635D6" w:rsidP="00CE5F38">
            <w:pPr>
              <w:spacing w:line="276" w:lineRule="auto"/>
              <w:jc w:val="left"/>
              <w:rPr>
                <w:rFonts w:cs="Times New Roman"/>
                <w:lang w:val="en-US"/>
              </w:rPr>
            </w:pPr>
            <w:r w:rsidRPr="00507462">
              <w:rPr>
                <w:rFonts w:cs="Times New Roman"/>
                <w:lang w:val="en-US"/>
              </w:rPr>
              <w:t>Anchor conflict</w:t>
            </w:r>
          </w:p>
        </w:tc>
      </w:tr>
      <w:tr w:rsidR="007635D6" w:rsidRPr="00507462" w14:paraId="313675C8" w14:textId="77777777" w:rsidTr="00CE5F38">
        <w:tc>
          <w:tcPr>
            <w:tcW w:w="828" w:type="dxa"/>
          </w:tcPr>
          <w:p w14:paraId="61A34516" w14:textId="77777777" w:rsidR="007635D6" w:rsidRPr="00507462" w:rsidRDefault="007635D6"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b w:val="0"/>
                <w:bCs w:val="0"/>
                <w:lang w:val="en-US"/>
              </w:rPr>
              <w:t>1051</w:t>
            </w:r>
          </w:p>
        </w:tc>
        <w:tc>
          <w:tcPr>
            <w:tcW w:w="2646" w:type="dxa"/>
          </w:tcPr>
          <w:p w14:paraId="4F9E3CC0" w14:textId="77777777" w:rsidR="007635D6" w:rsidRPr="00507462" w:rsidRDefault="007635D6" w:rsidP="00CE5F38">
            <w:pPr>
              <w:spacing w:line="276" w:lineRule="auto"/>
              <w:contextualSpacing/>
              <w:jc w:val="left"/>
              <w:rPr>
                <w:rFonts w:cs="Times New Roman"/>
                <w:b/>
                <w:bCs/>
                <w:lang w:val="en-US"/>
              </w:rPr>
            </w:pPr>
            <w:proofErr w:type="spellStart"/>
            <w:r w:rsidRPr="00507462">
              <w:rPr>
                <w:rFonts w:cs="Times New Roman"/>
                <w:b/>
                <w:bCs/>
                <w:lang w:val="en-US"/>
              </w:rPr>
              <w:t>Jama'atu</w:t>
            </w:r>
            <w:proofErr w:type="spellEnd"/>
            <w:r w:rsidRPr="00507462">
              <w:rPr>
                <w:rFonts w:cs="Times New Roman"/>
                <w:b/>
                <w:bCs/>
                <w:lang w:val="en-US"/>
              </w:rPr>
              <w:t xml:space="preserve"> </w:t>
            </w:r>
            <w:proofErr w:type="spellStart"/>
            <w:r w:rsidRPr="00507462">
              <w:rPr>
                <w:rFonts w:cs="Times New Roman"/>
                <w:b/>
                <w:bCs/>
                <w:lang w:val="en-US"/>
              </w:rPr>
              <w:t>Ahlis</w:t>
            </w:r>
            <w:proofErr w:type="spellEnd"/>
            <w:r w:rsidRPr="00507462">
              <w:rPr>
                <w:rFonts w:cs="Times New Roman"/>
                <w:b/>
                <w:bCs/>
                <w:lang w:val="en-US"/>
              </w:rPr>
              <w:t xml:space="preserve"> Sunna </w:t>
            </w:r>
            <w:proofErr w:type="spellStart"/>
            <w:r w:rsidRPr="00507462">
              <w:rPr>
                <w:rFonts w:cs="Times New Roman"/>
                <w:b/>
                <w:bCs/>
                <w:lang w:val="en-US"/>
              </w:rPr>
              <w:t>Lidda'awati</w:t>
            </w:r>
            <w:proofErr w:type="spellEnd"/>
            <w:r w:rsidRPr="00507462">
              <w:rPr>
                <w:rFonts w:cs="Times New Roman"/>
                <w:b/>
                <w:bCs/>
                <w:lang w:val="en-US"/>
              </w:rPr>
              <w:t xml:space="preserve"> </w:t>
            </w:r>
            <w:proofErr w:type="spellStart"/>
            <w:r w:rsidRPr="00507462">
              <w:rPr>
                <w:rFonts w:cs="Times New Roman"/>
                <w:b/>
                <w:bCs/>
                <w:lang w:val="en-US"/>
              </w:rPr>
              <w:t>wal</w:t>
            </w:r>
            <w:proofErr w:type="spellEnd"/>
            <w:r w:rsidRPr="00507462">
              <w:rPr>
                <w:rFonts w:cs="Times New Roman"/>
                <w:b/>
                <w:bCs/>
                <w:lang w:val="en-US"/>
              </w:rPr>
              <w:t>-Jihad</w:t>
            </w:r>
            <w:r w:rsidRPr="00507462">
              <w:rPr>
                <w:rStyle w:val="EndnoteReference"/>
                <w:rFonts w:cs="Times New Roman"/>
                <w:lang w:val="en-US"/>
              </w:rPr>
              <w:endnoteReference w:id="17"/>
            </w:r>
          </w:p>
        </w:tc>
        <w:tc>
          <w:tcPr>
            <w:tcW w:w="3086" w:type="dxa"/>
          </w:tcPr>
          <w:p w14:paraId="048D70D7" w14:textId="77777777" w:rsidR="007635D6" w:rsidRPr="00507462" w:rsidRDefault="007635D6" w:rsidP="00CE5F38">
            <w:pPr>
              <w:spacing w:line="276" w:lineRule="auto"/>
              <w:jc w:val="left"/>
              <w:rPr>
                <w:rFonts w:cs="Times New Roman"/>
                <w:lang w:val="en-US"/>
              </w:rPr>
            </w:pPr>
            <w:r w:rsidRPr="00507462">
              <w:rPr>
                <w:rFonts w:cs="Times New Roman"/>
                <w:lang w:val="en-US"/>
              </w:rPr>
              <w:t>Boko Haram</w:t>
            </w:r>
          </w:p>
        </w:tc>
        <w:tc>
          <w:tcPr>
            <w:tcW w:w="2456" w:type="dxa"/>
          </w:tcPr>
          <w:p w14:paraId="412E887A" w14:textId="77777777" w:rsidR="007635D6" w:rsidRPr="00507462" w:rsidRDefault="007635D6" w:rsidP="00CE5F38">
            <w:pPr>
              <w:spacing w:line="276" w:lineRule="auto"/>
              <w:jc w:val="left"/>
              <w:rPr>
                <w:rFonts w:cs="Times New Roman"/>
                <w:lang w:val="en-US"/>
              </w:rPr>
            </w:pPr>
            <w:r w:rsidRPr="00507462">
              <w:rPr>
                <w:rFonts w:cs="Times New Roman"/>
                <w:lang w:val="en-US"/>
              </w:rPr>
              <w:t>Anchor conflict</w:t>
            </w:r>
          </w:p>
        </w:tc>
      </w:tr>
      <w:tr w:rsidR="007635D6" w:rsidRPr="00507462" w14:paraId="5E86E269"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11513BBF" w14:textId="77777777" w:rsidR="007635D6" w:rsidRPr="00507462" w:rsidRDefault="007635D6" w:rsidP="00CE5F38">
            <w:pPr>
              <w:spacing w:line="276" w:lineRule="auto"/>
              <w:jc w:val="left"/>
              <w:rPr>
                <w:rFonts w:cs="Times New Roman"/>
                <w:b w:val="0"/>
                <w:bCs w:val="0"/>
                <w:lang w:val="en-US"/>
              </w:rPr>
            </w:pPr>
            <w:r w:rsidRPr="00507462">
              <w:rPr>
                <w:rFonts w:cs="Times New Roman"/>
                <w:b w:val="0"/>
                <w:bCs w:val="0"/>
                <w:lang w:val="en-US"/>
              </w:rPr>
              <w:t>4000</w:t>
            </w:r>
          </w:p>
        </w:tc>
        <w:tc>
          <w:tcPr>
            <w:tcW w:w="2646" w:type="dxa"/>
          </w:tcPr>
          <w:p w14:paraId="746DC9CD"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Yan Gora</w:t>
            </w:r>
          </w:p>
        </w:tc>
        <w:tc>
          <w:tcPr>
            <w:tcW w:w="3086" w:type="dxa"/>
          </w:tcPr>
          <w:p w14:paraId="32E3BF40"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662CC4CD"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7635D6" w:rsidRPr="00507462" w14:paraId="01F04EFD"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77A8AC3C" w14:textId="77777777" w:rsidR="007635D6" w:rsidRPr="00507462" w:rsidRDefault="007635D6" w:rsidP="00CE5F38">
            <w:pPr>
              <w:spacing w:line="276" w:lineRule="auto"/>
              <w:jc w:val="left"/>
              <w:rPr>
                <w:rFonts w:cs="Times New Roman"/>
                <w:lang w:val="en-US"/>
              </w:rPr>
            </w:pPr>
            <w:r w:rsidRPr="00507462">
              <w:rPr>
                <w:rFonts w:cs="Times New Roman"/>
                <w:lang w:val="en-US"/>
              </w:rPr>
              <w:t>4120</w:t>
            </w:r>
          </w:p>
        </w:tc>
        <w:tc>
          <w:tcPr>
            <w:tcW w:w="2646" w:type="dxa"/>
          </w:tcPr>
          <w:p w14:paraId="1CE46EB0"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Agatu</w:t>
            </w:r>
            <w:proofErr w:type="spellEnd"/>
          </w:p>
        </w:tc>
        <w:tc>
          <w:tcPr>
            <w:tcW w:w="3086" w:type="dxa"/>
          </w:tcPr>
          <w:p w14:paraId="02771734"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2DC1E163"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Friction</w:t>
            </w:r>
          </w:p>
        </w:tc>
      </w:tr>
      <w:tr w:rsidR="007635D6" w:rsidRPr="00507462" w14:paraId="0B799F90"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7B12F6FB" w14:textId="77777777" w:rsidR="007635D6" w:rsidRPr="00507462" w:rsidRDefault="007635D6" w:rsidP="00CE5F38">
            <w:pPr>
              <w:spacing w:line="276" w:lineRule="auto"/>
              <w:jc w:val="left"/>
              <w:rPr>
                <w:rFonts w:cs="Times New Roman"/>
                <w:lang w:val="en-US"/>
              </w:rPr>
            </w:pPr>
            <w:r w:rsidRPr="00507462">
              <w:rPr>
                <w:rFonts w:cs="Times New Roman"/>
                <w:lang w:val="en-US"/>
              </w:rPr>
              <w:t>4022</w:t>
            </w:r>
          </w:p>
        </w:tc>
        <w:tc>
          <w:tcPr>
            <w:tcW w:w="2646" w:type="dxa"/>
          </w:tcPr>
          <w:p w14:paraId="2199E86F"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Atakar</w:t>
            </w:r>
            <w:proofErr w:type="spellEnd"/>
          </w:p>
        </w:tc>
        <w:tc>
          <w:tcPr>
            <w:tcW w:w="3086" w:type="dxa"/>
          </w:tcPr>
          <w:p w14:paraId="2876AE70"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6C0EB66F"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7635D6" w:rsidRPr="00507462" w14:paraId="20190E78"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53EB05B1" w14:textId="77777777" w:rsidR="007635D6" w:rsidRPr="00507462" w:rsidRDefault="007635D6" w:rsidP="00CE5F38">
            <w:pPr>
              <w:spacing w:line="276" w:lineRule="auto"/>
              <w:jc w:val="left"/>
              <w:rPr>
                <w:rFonts w:cs="Times New Roman"/>
                <w:lang w:val="en-US"/>
              </w:rPr>
            </w:pPr>
            <w:r w:rsidRPr="00507462">
              <w:rPr>
                <w:rFonts w:cs="Times New Roman"/>
                <w:lang w:val="en-US"/>
              </w:rPr>
              <w:t>589</w:t>
            </w:r>
          </w:p>
        </w:tc>
        <w:tc>
          <w:tcPr>
            <w:tcW w:w="2646" w:type="dxa"/>
          </w:tcPr>
          <w:p w14:paraId="7A4641D8"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Birom</w:t>
            </w:r>
            <w:proofErr w:type="spellEnd"/>
          </w:p>
        </w:tc>
        <w:tc>
          <w:tcPr>
            <w:tcW w:w="3086" w:type="dxa"/>
          </w:tcPr>
          <w:p w14:paraId="745906E8"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166AF3D6"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7635D6" w:rsidRPr="00507462" w14:paraId="69D7A5EE"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7C4CCE22" w14:textId="77777777" w:rsidR="007635D6" w:rsidRPr="00507462" w:rsidRDefault="007635D6" w:rsidP="00CE5F38">
            <w:pPr>
              <w:spacing w:line="276" w:lineRule="auto"/>
              <w:jc w:val="left"/>
              <w:rPr>
                <w:rFonts w:cs="Times New Roman"/>
                <w:lang w:val="en-US"/>
              </w:rPr>
            </w:pPr>
            <w:r w:rsidRPr="00507462">
              <w:rPr>
                <w:rFonts w:cs="Times New Roman"/>
                <w:lang w:val="en-US"/>
              </w:rPr>
              <w:t>607</w:t>
            </w:r>
          </w:p>
        </w:tc>
        <w:tc>
          <w:tcPr>
            <w:tcW w:w="2646" w:type="dxa"/>
          </w:tcPr>
          <w:p w14:paraId="298CE590"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Fulani</w:t>
            </w:r>
          </w:p>
        </w:tc>
        <w:tc>
          <w:tcPr>
            <w:tcW w:w="3086" w:type="dxa"/>
          </w:tcPr>
          <w:p w14:paraId="1D4F9EDB"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128DED5C"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7635D6" w:rsidRPr="00507462" w14:paraId="79D690FC"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11058E8E" w14:textId="77777777" w:rsidR="007635D6" w:rsidRPr="00507462" w:rsidRDefault="007635D6" w:rsidP="00CE5F38">
            <w:pPr>
              <w:spacing w:line="276" w:lineRule="auto"/>
              <w:jc w:val="left"/>
              <w:rPr>
                <w:rFonts w:cs="Times New Roman"/>
                <w:lang w:val="en-US"/>
              </w:rPr>
            </w:pPr>
            <w:r w:rsidRPr="00507462">
              <w:rPr>
                <w:rFonts w:cs="Times New Roman"/>
                <w:lang w:val="en-US"/>
              </w:rPr>
              <w:t>608</w:t>
            </w:r>
          </w:p>
        </w:tc>
        <w:tc>
          <w:tcPr>
            <w:tcW w:w="2646" w:type="dxa"/>
          </w:tcPr>
          <w:p w14:paraId="1D3A9110"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Hausa</w:t>
            </w:r>
          </w:p>
        </w:tc>
        <w:tc>
          <w:tcPr>
            <w:tcW w:w="3086" w:type="dxa"/>
          </w:tcPr>
          <w:p w14:paraId="6ADBE47B"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10D94271"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7635D6" w:rsidRPr="00507462" w14:paraId="613BC264" w14:textId="77777777" w:rsidTr="00CE5F38">
        <w:tc>
          <w:tcPr>
            <w:cnfStyle w:val="001000000000" w:firstRow="0" w:lastRow="0" w:firstColumn="1" w:lastColumn="0" w:oddVBand="0" w:evenVBand="0" w:oddHBand="0" w:evenHBand="0" w:firstRowFirstColumn="0" w:firstRowLastColumn="0" w:lastRowFirstColumn="0" w:lastRowLastColumn="0"/>
            <w:tcW w:w="828" w:type="dxa"/>
          </w:tcPr>
          <w:p w14:paraId="37850CA2" w14:textId="77777777" w:rsidR="007635D6" w:rsidRPr="00507462" w:rsidRDefault="007635D6" w:rsidP="00CE5F38">
            <w:pPr>
              <w:spacing w:line="276" w:lineRule="auto"/>
              <w:jc w:val="left"/>
              <w:rPr>
                <w:rFonts w:cs="Times New Roman"/>
                <w:lang w:val="en-US"/>
              </w:rPr>
            </w:pPr>
            <w:r w:rsidRPr="00507462">
              <w:rPr>
                <w:rFonts w:cs="Times New Roman"/>
                <w:lang w:val="en-US"/>
              </w:rPr>
              <w:t>11040</w:t>
            </w:r>
          </w:p>
        </w:tc>
        <w:tc>
          <w:tcPr>
            <w:tcW w:w="2646" w:type="dxa"/>
          </w:tcPr>
          <w:p w14:paraId="06426AB6" w14:textId="77777777" w:rsidR="007635D6" w:rsidRPr="00507462" w:rsidRDefault="007635D6"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Sayawa</w:t>
            </w:r>
            <w:proofErr w:type="spellEnd"/>
          </w:p>
        </w:tc>
        <w:tc>
          <w:tcPr>
            <w:tcW w:w="3086" w:type="dxa"/>
          </w:tcPr>
          <w:p w14:paraId="3D048303" w14:textId="77777777" w:rsidR="007635D6" w:rsidRPr="00507462" w:rsidRDefault="007635D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456" w:type="dxa"/>
          </w:tcPr>
          <w:p w14:paraId="7122DB16" w14:textId="77777777" w:rsidR="007635D6" w:rsidRPr="00507462" w:rsidRDefault="007635D6" w:rsidP="00CE5F38">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bl>
    <w:p w14:paraId="4C9D69A4" w14:textId="77777777" w:rsidR="007635D6" w:rsidRPr="00507462" w:rsidRDefault="007635D6" w:rsidP="007635D6">
      <w:pPr>
        <w:pStyle w:val="Caption"/>
        <w:spacing w:after="0" w:line="276" w:lineRule="auto"/>
        <w:rPr>
          <w:rFonts w:cs="Times New Roman"/>
          <w:lang w:val="en-US"/>
        </w:rPr>
      </w:pPr>
    </w:p>
    <w:p w14:paraId="4DEAA752" w14:textId="740E9075" w:rsidR="007635D6" w:rsidRPr="00507462" w:rsidRDefault="007635D6" w:rsidP="007635D6">
      <w:pPr>
        <w:pStyle w:val="Caption"/>
        <w:spacing w:after="0" w:line="276" w:lineRule="auto"/>
        <w:jc w:val="center"/>
        <w:rPr>
          <w:rFonts w:cs="Times New Roman"/>
          <w:color w:val="000000" w:themeColor="text1"/>
          <w:lang w:val="en-US"/>
        </w:rPr>
      </w:pPr>
      <w:r w:rsidRPr="00507462">
        <w:rPr>
          <w:rFonts w:cs="Times New Roman"/>
          <w:color w:val="000000" w:themeColor="text1"/>
          <w:sz w:val="22"/>
          <w:szCs w:val="22"/>
          <w:lang w:val="en-US"/>
        </w:rPr>
        <w:t xml:space="preserve">Table </w:t>
      </w:r>
      <w:r w:rsidRPr="00507462">
        <w:rPr>
          <w:rFonts w:cs="Times New Roman"/>
          <w:color w:val="000000" w:themeColor="text1"/>
          <w:sz w:val="22"/>
          <w:szCs w:val="22"/>
          <w:lang w:val="en-US"/>
        </w:rPr>
        <w:fldChar w:fldCharType="begin"/>
      </w:r>
      <w:r w:rsidRPr="00507462">
        <w:rPr>
          <w:rFonts w:cs="Times New Roman"/>
          <w:color w:val="000000" w:themeColor="text1"/>
          <w:sz w:val="22"/>
          <w:szCs w:val="22"/>
          <w:lang w:val="en-US"/>
        </w:rPr>
        <w:instrText xml:space="preserve"> SEQ Table \* ARABIC </w:instrText>
      </w:r>
      <w:r w:rsidRPr="00507462">
        <w:rPr>
          <w:rFonts w:cs="Times New Roman"/>
          <w:color w:val="000000" w:themeColor="text1"/>
          <w:sz w:val="22"/>
          <w:szCs w:val="22"/>
          <w:lang w:val="en-US"/>
        </w:rPr>
        <w:fldChar w:fldCharType="separate"/>
      </w:r>
      <w:r w:rsidRPr="00507462">
        <w:rPr>
          <w:rFonts w:cs="Times New Roman"/>
          <w:noProof/>
          <w:color w:val="000000" w:themeColor="text1"/>
          <w:sz w:val="22"/>
          <w:szCs w:val="22"/>
          <w:lang w:val="en-US"/>
        </w:rPr>
        <w:t>2</w:t>
      </w:r>
      <w:r w:rsidRPr="00507462">
        <w:rPr>
          <w:rFonts w:cs="Times New Roman"/>
          <w:color w:val="000000" w:themeColor="text1"/>
          <w:sz w:val="22"/>
          <w:szCs w:val="22"/>
          <w:lang w:val="en-US"/>
        </w:rPr>
        <w:fldChar w:fldCharType="end"/>
      </w:r>
      <w:r w:rsidRPr="00507462">
        <w:rPr>
          <w:rFonts w:cs="Times New Roman"/>
          <w:color w:val="000000" w:themeColor="text1"/>
          <w:sz w:val="22"/>
          <w:szCs w:val="22"/>
          <w:lang w:val="en-US"/>
        </w:rPr>
        <w:t xml:space="preserve">: List of relevant actors for </w:t>
      </w:r>
      <w:r w:rsidR="00463C73">
        <w:rPr>
          <w:rFonts w:cs="Times New Roman"/>
          <w:color w:val="000000" w:themeColor="text1"/>
          <w:sz w:val="22"/>
          <w:szCs w:val="22"/>
          <w:lang w:val="en-US"/>
        </w:rPr>
        <w:t>the armed conflict in the Lake Chad region</w:t>
      </w:r>
    </w:p>
    <w:p w14:paraId="438C9350" w14:textId="77777777" w:rsidR="007635D6" w:rsidRPr="00507462" w:rsidRDefault="007635D6" w:rsidP="007635D6">
      <w:pPr>
        <w:spacing w:after="0" w:line="276" w:lineRule="auto"/>
        <w:contextualSpacing/>
        <w:jc w:val="left"/>
        <w:rPr>
          <w:rFonts w:cs="Times New Roman"/>
          <w:u w:val="single"/>
          <w:lang w:val="en-US"/>
        </w:rPr>
      </w:pPr>
    </w:p>
    <w:p w14:paraId="02FC3391" w14:textId="77777777" w:rsidR="007635D6" w:rsidRPr="00507462" w:rsidRDefault="007635D6" w:rsidP="007635D6">
      <w:pPr>
        <w:spacing w:after="0" w:line="276" w:lineRule="auto"/>
        <w:contextualSpacing/>
        <w:jc w:val="left"/>
        <w:rPr>
          <w:rFonts w:cs="Times New Roman"/>
          <w:u w:val="single"/>
          <w:lang w:val="en-US"/>
        </w:rPr>
      </w:pPr>
      <w:r w:rsidRPr="00507462">
        <w:rPr>
          <w:rFonts w:cs="Times New Roman"/>
          <w:u w:val="single"/>
          <w:lang w:val="en-US"/>
        </w:rPr>
        <w:t>Actors added through friction mechanism for specific years only:</w:t>
      </w:r>
    </w:p>
    <w:p w14:paraId="2052EA70" w14:textId="77777777" w:rsidR="007635D6" w:rsidRPr="00507462" w:rsidRDefault="007635D6" w:rsidP="007635D6">
      <w:pPr>
        <w:pStyle w:val="ListParagraph"/>
        <w:numPr>
          <w:ilvl w:val="0"/>
          <w:numId w:val="25"/>
        </w:numPr>
        <w:spacing w:after="0" w:line="276" w:lineRule="auto"/>
        <w:jc w:val="left"/>
        <w:rPr>
          <w:rFonts w:cs="Times New Roman"/>
          <w:lang w:val="en-US"/>
        </w:rPr>
      </w:pPr>
      <w:r w:rsidRPr="00507462">
        <w:rPr>
          <w:rFonts w:cs="Times New Roman"/>
          <w:lang w:val="en-US"/>
        </w:rPr>
        <w:t xml:space="preserve">2011: </w:t>
      </w:r>
      <w:proofErr w:type="spellStart"/>
      <w:r w:rsidRPr="00507462">
        <w:rPr>
          <w:rFonts w:cs="Times New Roman"/>
          <w:lang w:val="en-US"/>
        </w:rPr>
        <w:t>Birom</w:t>
      </w:r>
      <w:proofErr w:type="spellEnd"/>
      <w:r w:rsidRPr="00507462">
        <w:rPr>
          <w:rFonts w:cs="Times New Roman"/>
          <w:lang w:val="en-US"/>
        </w:rPr>
        <w:t xml:space="preserve">, Fulani, Hausa, </w:t>
      </w:r>
      <w:proofErr w:type="spellStart"/>
      <w:r w:rsidRPr="00507462">
        <w:rPr>
          <w:rFonts w:cs="Times New Roman"/>
          <w:lang w:val="en-US"/>
        </w:rPr>
        <w:t>Sayawa</w:t>
      </w:r>
      <w:proofErr w:type="spellEnd"/>
      <w:r w:rsidRPr="00507462" w:rsidDel="002D14EF">
        <w:rPr>
          <w:rFonts w:cs="Times New Roman"/>
          <w:lang w:val="en-US"/>
        </w:rPr>
        <w:t xml:space="preserve"> </w:t>
      </w:r>
    </w:p>
    <w:p w14:paraId="27F89D56" w14:textId="77777777" w:rsidR="007635D6" w:rsidRPr="00507462" w:rsidRDefault="007635D6" w:rsidP="007635D6">
      <w:pPr>
        <w:pStyle w:val="ListParagraph"/>
        <w:numPr>
          <w:ilvl w:val="0"/>
          <w:numId w:val="25"/>
        </w:numPr>
        <w:spacing w:after="0" w:line="276" w:lineRule="auto"/>
        <w:jc w:val="left"/>
        <w:rPr>
          <w:rFonts w:cs="Times New Roman"/>
          <w:lang w:val="en-US"/>
        </w:rPr>
      </w:pPr>
      <w:r w:rsidRPr="00507462">
        <w:rPr>
          <w:rFonts w:cs="Times New Roman"/>
          <w:lang w:val="en-US"/>
        </w:rPr>
        <w:t xml:space="preserve">2014: </w:t>
      </w:r>
      <w:proofErr w:type="spellStart"/>
      <w:r w:rsidRPr="00507462">
        <w:rPr>
          <w:rFonts w:cs="Times New Roman"/>
          <w:lang w:val="en-US"/>
        </w:rPr>
        <w:t>Birom</w:t>
      </w:r>
      <w:proofErr w:type="spellEnd"/>
      <w:r w:rsidRPr="00507462">
        <w:rPr>
          <w:rFonts w:cs="Times New Roman"/>
          <w:lang w:val="en-US"/>
        </w:rPr>
        <w:t xml:space="preserve">, Fulani </w:t>
      </w:r>
    </w:p>
    <w:p w14:paraId="07B8C423" w14:textId="77777777" w:rsidR="007635D6" w:rsidRPr="00507462" w:rsidRDefault="007635D6" w:rsidP="007635D6">
      <w:pPr>
        <w:pStyle w:val="ListParagraph"/>
        <w:numPr>
          <w:ilvl w:val="0"/>
          <w:numId w:val="25"/>
        </w:numPr>
        <w:spacing w:after="0" w:line="276" w:lineRule="auto"/>
        <w:jc w:val="left"/>
        <w:rPr>
          <w:rFonts w:cs="Times New Roman"/>
          <w:lang w:val="en-US"/>
        </w:rPr>
      </w:pPr>
      <w:r w:rsidRPr="00507462">
        <w:rPr>
          <w:rFonts w:cs="Times New Roman"/>
          <w:lang w:val="en-US"/>
        </w:rPr>
        <w:t xml:space="preserve">2015: </w:t>
      </w:r>
      <w:proofErr w:type="spellStart"/>
      <w:r w:rsidRPr="00507462">
        <w:rPr>
          <w:rFonts w:cs="Times New Roman"/>
          <w:lang w:val="en-US"/>
        </w:rPr>
        <w:t>Birom</w:t>
      </w:r>
      <w:proofErr w:type="spellEnd"/>
      <w:r w:rsidRPr="00507462">
        <w:rPr>
          <w:rFonts w:cs="Times New Roman"/>
          <w:lang w:val="en-US"/>
        </w:rPr>
        <w:t xml:space="preserve">, Fulani, </w:t>
      </w:r>
      <w:proofErr w:type="spellStart"/>
      <w:r w:rsidRPr="00507462">
        <w:rPr>
          <w:rFonts w:cs="Times New Roman"/>
          <w:lang w:val="en-US"/>
        </w:rPr>
        <w:t>Agatu</w:t>
      </w:r>
      <w:proofErr w:type="spellEnd"/>
      <w:r w:rsidRPr="00507462">
        <w:rPr>
          <w:rFonts w:cs="Times New Roman"/>
          <w:lang w:val="en-US"/>
        </w:rPr>
        <w:t xml:space="preserve">, </w:t>
      </w:r>
      <w:proofErr w:type="spellStart"/>
      <w:r w:rsidRPr="00507462">
        <w:rPr>
          <w:rFonts w:cs="Times New Roman"/>
          <w:lang w:val="en-US"/>
        </w:rPr>
        <w:t>Atakar</w:t>
      </w:r>
      <w:proofErr w:type="spellEnd"/>
      <w:r w:rsidRPr="00507462">
        <w:rPr>
          <w:rFonts w:cs="Times New Roman"/>
          <w:lang w:val="en-US"/>
        </w:rPr>
        <w:t xml:space="preserve"> </w:t>
      </w:r>
    </w:p>
    <w:p w14:paraId="4574322E" w14:textId="77777777" w:rsidR="00F6377A" w:rsidRPr="00507462" w:rsidRDefault="00F6377A" w:rsidP="00BE1628">
      <w:pPr>
        <w:spacing w:after="0" w:line="276" w:lineRule="auto"/>
        <w:rPr>
          <w:rFonts w:cs="Times New Roman"/>
          <w:i/>
          <w:iCs/>
          <w:lang w:val="en-US"/>
        </w:rPr>
      </w:pPr>
    </w:p>
    <w:p w14:paraId="560FE6AE" w14:textId="143E2F89" w:rsidR="00F6377A" w:rsidRPr="00507462" w:rsidRDefault="00F6377A" w:rsidP="00F6377A">
      <w:pPr>
        <w:pStyle w:val="Heading2"/>
        <w:spacing w:before="0" w:line="276" w:lineRule="auto"/>
        <w:rPr>
          <w:rFonts w:cs="Times New Roman"/>
          <w:lang w:val="en-US"/>
        </w:rPr>
      </w:pPr>
      <w:r w:rsidRPr="00507462">
        <w:rPr>
          <w:rFonts w:cs="Times New Roman"/>
          <w:lang w:val="en-US"/>
        </w:rPr>
        <w:t>Armed conflict in the Afghan-Pakistani borderlands</w:t>
      </w:r>
    </w:p>
    <w:p w14:paraId="6D3C78DB" w14:textId="272224AA" w:rsidR="00EE17FE" w:rsidRPr="00507462" w:rsidRDefault="00EE17FE" w:rsidP="00EE17FE">
      <w:pPr>
        <w:spacing w:after="0" w:line="276" w:lineRule="auto"/>
        <w:rPr>
          <w:rFonts w:cs="Times New Roman"/>
          <w:lang w:val="en-US"/>
        </w:rPr>
      </w:pPr>
      <w:r w:rsidRPr="00507462">
        <w:rPr>
          <w:rFonts w:cs="Times New Roman"/>
          <w:u w:val="single"/>
          <w:lang w:val="en-US"/>
        </w:rPr>
        <w:t>A</w:t>
      </w:r>
      <w:r w:rsidR="00F6377A" w:rsidRPr="00507462">
        <w:rPr>
          <w:rFonts w:cs="Times New Roman"/>
          <w:u w:val="single"/>
          <w:lang w:val="en-US"/>
        </w:rPr>
        <w:t>nchor conflict:</w:t>
      </w:r>
      <w:r w:rsidR="00F6377A" w:rsidRPr="00507462">
        <w:rPr>
          <w:rFonts w:cs="Times New Roman"/>
          <w:lang w:val="en-US"/>
        </w:rPr>
        <w:t xml:space="preserve"> Islamist insurgency led by </w:t>
      </w:r>
      <w:r w:rsidR="00C15F10" w:rsidRPr="00507462">
        <w:rPr>
          <w:rFonts w:cs="Times New Roman"/>
          <w:lang w:val="en-US"/>
        </w:rPr>
        <w:t>t</w:t>
      </w:r>
      <w:r w:rsidR="00F6377A" w:rsidRPr="00507462">
        <w:rPr>
          <w:rFonts w:cs="Times New Roman"/>
          <w:lang w:val="en-US"/>
        </w:rPr>
        <w:t>he Tal</w:t>
      </w:r>
      <w:r w:rsidR="00D85BD6" w:rsidRPr="00507462">
        <w:rPr>
          <w:rFonts w:cs="Times New Roman"/>
          <w:lang w:val="en-US"/>
        </w:rPr>
        <w:t>i</w:t>
      </w:r>
      <w:r w:rsidR="00F6377A" w:rsidRPr="00507462">
        <w:rPr>
          <w:rFonts w:cs="Times New Roman"/>
          <w:lang w:val="en-US"/>
        </w:rPr>
        <w:t>ban Movement of Pakistan (TTP)</w:t>
      </w:r>
      <w:r w:rsidR="00F107F8" w:rsidRPr="00507462">
        <w:rPr>
          <w:rFonts w:cs="Times New Roman"/>
          <w:lang w:val="en-US"/>
        </w:rPr>
        <w:t xml:space="preserve"> in FATA</w:t>
      </w:r>
      <w:r w:rsidR="00F6377A" w:rsidRPr="00507462">
        <w:rPr>
          <w:rFonts w:cs="Times New Roman"/>
          <w:lang w:val="en-US"/>
        </w:rPr>
        <w:t xml:space="preserve">, conflict actors </w:t>
      </w:r>
      <w:r w:rsidR="00F107F8" w:rsidRPr="00507462">
        <w:rPr>
          <w:rFonts w:cs="Times New Roman"/>
          <w:lang w:val="en-US"/>
        </w:rPr>
        <w:t xml:space="preserve">and events </w:t>
      </w:r>
      <w:r w:rsidR="00F6377A" w:rsidRPr="00507462">
        <w:rPr>
          <w:rFonts w:cs="Times New Roman"/>
          <w:lang w:val="en-US"/>
        </w:rPr>
        <w:t xml:space="preserve">added via spread </w:t>
      </w:r>
      <w:r w:rsidR="00F107F8" w:rsidRPr="00507462">
        <w:rPr>
          <w:rFonts w:cs="Times New Roman"/>
          <w:lang w:val="en-US"/>
        </w:rPr>
        <w:t xml:space="preserve">mechanisms (conflict in Afghanistan, Islamist violence in wider Pakistan) </w:t>
      </w:r>
      <w:r w:rsidR="00F6377A" w:rsidRPr="00507462">
        <w:rPr>
          <w:rFonts w:cs="Times New Roman"/>
          <w:lang w:val="en-US"/>
        </w:rPr>
        <w:t>and friction</w:t>
      </w:r>
      <w:r w:rsidR="00F107F8" w:rsidRPr="00507462">
        <w:rPr>
          <w:rFonts w:cs="Times New Roman"/>
          <w:lang w:val="en-US"/>
        </w:rPr>
        <w:t xml:space="preserve"> </w:t>
      </w:r>
      <w:r w:rsidR="00F6377A" w:rsidRPr="00507462">
        <w:rPr>
          <w:rFonts w:cs="Times New Roman"/>
          <w:lang w:val="en-US"/>
        </w:rPr>
        <w:t>mechanism</w:t>
      </w:r>
      <w:r w:rsidR="00F107F8" w:rsidRPr="00507462">
        <w:rPr>
          <w:rFonts w:cs="Times New Roman"/>
          <w:lang w:val="en-US"/>
        </w:rPr>
        <w:t xml:space="preserve"> (overlap with conflict in Baluchistan)</w:t>
      </w:r>
      <w:r w:rsidR="004E0AFA">
        <w:rPr>
          <w:rFonts w:cs="Times New Roman"/>
          <w:lang w:val="en-US"/>
        </w:rPr>
        <w:t>.</w:t>
      </w:r>
      <w:r w:rsidR="00AB4320" w:rsidRPr="00507462">
        <w:rPr>
          <w:rStyle w:val="EndnoteReference"/>
          <w:rFonts w:cs="Times New Roman"/>
          <w:lang w:val="en-US"/>
        </w:rPr>
        <w:t xml:space="preserve"> </w:t>
      </w:r>
      <w:r w:rsidR="00AB4320" w:rsidRPr="00507462">
        <w:rPr>
          <w:rStyle w:val="EndnoteReference"/>
          <w:rFonts w:cs="Times New Roman"/>
          <w:lang w:val="en-US"/>
        </w:rPr>
        <w:endnoteReference w:id="18"/>
      </w:r>
    </w:p>
    <w:p w14:paraId="3990C808" w14:textId="6199E2AC" w:rsidR="00EE17FE" w:rsidRPr="00507462" w:rsidRDefault="00D85BD6" w:rsidP="00EE17FE">
      <w:pPr>
        <w:spacing w:after="0" w:line="276" w:lineRule="auto"/>
        <w:rPr>
          <w:rFonts w:cs="Times New Roman"/>
          <w:lang w:val="en-US"/>
        </w:rPr>
      </w:pPr>
      <w:r w:rsidRPr="00507462">
        <w:rPr>
          <w:rFonts w:cs="Times New Roman"/>
          <w:u w:val="single"/>
          <w:lang w:val="en-US"/>
        </w:rPr>
        <w:t>Analysis st</w:t>
      </w:r>
      <w:r w:rsidR="00EE17FE" w:rsidRPr="00507462">
        <w:rPr>
          <w:rFonts w:cs="Times New Roman"/>
          <w:u w:val="single"/>
          <w:lang w:val="en-US"/>
        </w:rPr>
        <w:t>art date:</w:t>
      </w:r>
      <w:r w:rsidR="00EE17FE" w:rsidRPr="00507462">
        <w:rPr>
          <w:rFonts w:cs="Times New Roman"/>
          <w:lang w:val="en-US"/>
        </w:rPr>
        <w:t xml:space="preserve"> 2001. The US-led invasion of Afghanistan in 2001 is seen as one of the casual factors leading to the founding of TTP in 2007.  </w:t>
      </w:r>
    </w:p>
    <w:p w14:paraId="0256B546" w14:textId="5D8BDC8C" w:rsidR="00EE17FE" w:rsidRPr="00507462" w:rsidRDefault="00EE17FE" w:rsidP="00EE17FE">
      <w:pPr>
        <w:spacing w:after="0" w:line="276" w:lineRule="auto"/>
        <w:rPr>
          <w:rFonts w:cs="Times New Roman"/>
          <w:lang w:val="en-US"/>
        </w:rPr>
      </w:pPr>
      <w:r w:rsidRPr="00507462">
        <w:rPr>
          <w:rFonts w:cs="Times New Roman"/>
          <w:u w:val="single"/>
          <w:lang w:val="en-US"/>
        </w:rPr>
        <w:t>Number of actors included</w:t>
      </w:r>
      <w:r w:rsidRPr="00507462">
        <w:rPr>
          <w:rFonts w:cs="Times New Roman"/>
          <w:lang w:val="en-US"/>
        </w:rPr>
        <w:t>: 45</w:t>
      </w:r>
      <w:r w:rsidR="00D85BD6" w:rsidRPr="00507462">
        <w:rPr>
          <w:rFonts w:cs="Times New Roman"/>
          <w:lang w:val="en-US"/>
        </w:rPr>
        <w:t xml:space="preserve"> </w:t>
      </w:r>
      <w:r w:rsidRPr="00507462">
        <w:rPr>
          <w:rFonts w:cs="Times New Roman"/>
          <w:lang w:val="en-US"/>
        </w:rPr>
        <w:t xml:space="preserve"> </w:t>
      </w:r>
    </w:p>
    <w:p w14:paraId="4BF9DC7F" w14:textId="593329AD" w:rsidR="00D97538" w:rsidRPr="00507462" w:rsidRDefault="00D97538" w:rsidP="00EE17FE">
      <w:pPr>
        <w:spacing w:after="0" w:line="276" w:lineRule="auto"/>
        <w:rPr>
          <w:rFonts w:cs="Times New Roman"/>
          <w:lang w:val="en-US"/>
        </w:rPr>
      </w:pPr>
      <w:r w:rsidRPr="00507462">
        <w:rPr>
          <w:rFonts w:cs="Times New Roman"/>
          <w:u w:val="single"/>
          <w:lang w:val="en-US"/>
        </w:rPr>
        <w:t>Region used to compile a list of potentially involved actors:</w:t>
      </w:r>
      <w:r w:rsidRPr="00507462">
        <w:rPr>
          <w:rFonts w:cs="Times New Roman"/>
          <w:lang w:val="en-US"/>
        </w:rPr>
        <w:t xml:space="preserve"> Afghanistan and Pakistan (in total 67 actors for the period 2001–2016)</w:t>
      </w:r>
    </w:p>
    <w:p w14:paraId="01CC5D69" w14:textId="77777777" w:rsidR="00A77DED" w:rsidRPr="00507462" w:rsidRDefault="00A77DED" w:rsidP="00A77DED">
      <w:pPr>
        <w:spacing w:after="0" w:line="276" w:lineRule="auto"/>
        <w:rPr>
          <w:rFonts w:cs="Times New Roman"/>
          <w:u w:val="single"/>
          <w:lang w:val="en-US"/>
        </w:rPr>
      </w:pPr>
      <w:r w:rsidRPr="00507462">
        <w:rPr>
          <w:rFonts w:cs="Times New Roman"/>
          <w:noProof/>
          <w:u w:val="single"/>
          <w:lang w:val="en-US"/>
        </w:rPr>
        <w:drawing>
          <wp:inline distT="0" distB="0" distL="0" distR="0" wp14:anchorId="5ADFBAA2" wp14:editId="5407CF12">
            <wp:extent cx="5731510" cy="1879681"/>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4451"/>
                    <a:stretch/>
                  </pic:blipFill>
                  <pic:spPr bwMode="auto">
                    <a:xfrm>
                      <a:off x="0" y="0"/>
                      <a:ext cx="5731510" cy="1879681"/>
                    </a:xfrm>
                    <a:prstGeom prst="rect">
                      <a:avLst/>
                    </a:prstGeom>
                    <a:ln>
                      <a:noFill/>
                    </a:ln>
                    <a:extLst>
                      <a:ext uri="{53640926-AAD7-44D8-BBD7-CCE9431645EC}">
                        <a14:shadowObscured xmlns:a14="http://schemas.microsoft.com/office/drawing/2010/main"/>
                      </a:ext>
                    </a:extLst>
                  </pic:spPr>
                </pic:pic>
              </a:graphicData>
            </a:graphic>
          </wp:inline>
        </w:drawing>
      </w:r>
    </w:p>
    <w:p w14:paraId="18283E03" w14:textId="3D3751E1" w:rsidR="00A77DED" w:rsidRPr="00507462" w:rsidRDefault="00A77DED" w:rsidP="00A77DED">
      <w:pPr>
        <w:spacing w:after="0" w:line="276" w:lineRule="auto"/>
        <w:jc w:val="center"/>
        <w:rPr>
          <w:rFonts w:cs="Times New Roman"/>
          <w:u w:val="single"/>
          <w:lang w:val="en-US"/>
        </w:rPr>
      </w:pPr>
      <w:r w:rsidRPr="00507462">
        <w:rPr>
          <w:rFonts w:cs="Times New Roman"/>
          <w:i/>
          <w:iCs/>
          <w:lang w:val="en-US"/>
        </w:rPr>
        <w:t>Figure 5: Chart depicting the formation of the armed conflict in the Afghan-Pakistani borderlands.</w:t>
      </w:r>
    </w:p>
    <w:p w14:paraId="257997AA" w14:textId="77777777" w:rsidR="00426159" w:rsidRPr="00507462" w:rsidRDefault="00426159" w:rsidP="00BE1628">
      <w:pPr>
        <w:spacing w:after="0" w:line="276" w:lineRule="auto"/>
        <w:rPr>
          <w:rFonts w:cs="Times New Roman"/>
          <w:lang w:val="en-US"/>
        </w:rPr>
      </w:pPr>
    </w:p>
    <w:p w14:paraId="1B29ED6B" w14:textId="3C1F6BBE" w:rsidR="00AB4320" w:rsidRPr="00507462" w:rsidRDefault="00C15F10" w:rsidP="00BE1628">
      <w:pPr>
        <w:spacing w:after="0" w:line="276" w:lineRule="auto"/>
        <w:rPr>
          <w:rFonts w:cs="Times New Roman"/>
          <w:lang w:val="en-US"/>
        </w:rPr>
      </w:pPr>
      <w:r w:rsidRPr="00507462">
        <w:rPr>
          <w:rFonts w:cs="Times New Roman"/>
          <w:lang w:val="en-US"/>
        </w:rPr>
        <w:lastRenderedPageBreak/>
        <w:t xml:space="preserve">The </w:t>
      </w:r>
      <w:r w:rsidR="00F6377A" w:rsidRPr="00507462">
        <w:rPr>
          <w:rFonts w:cs="Times New Roman"/>
          <w:lang w:val="en-US"/>
        </w:rPr>
        <w:t>T</w:t>
      </w:r>
      <w:r w:rsidRPr="00507462">
        <w:rPr>
          <w:rFonts w:cs="Times New Roman"/>
          <w:lang w:val="en-US"/>
        </w:rPr>
        <w:t>TP’s</w:t>
      </w:r>
      <w:r w:rsidR="00F6377A" w:rsidRPr="00507462">
        <w:rPr>
          <w:rFonts w:cs="Times New Roman"/>
          <w:lang w:val="en-US"/>
        </w:rPr>
        <w:t xml:space="preserve"> </w:t>
      </w:r>
      <w:r w:rsidR="00A77DED" w:rsidRPr="00507462">
        <w:rPr>
          <w:rFonts w:cs="Times New Roman"/>
          <w:lang w:val="en-US"/>
        </w:rPr>
        <w:t>existence</w:t>
      </w:r>
      <w:r w:rsidR="00620178" w:rsidRPr="00507462">
        <w:rPr>
          <w:rFonts w:cs="Times New Roman"/>
          <w:lang w:val="en-US"/>
        </w:rPr>
        <w:t xml:space="preserve"> and activities </w:t>
      </w:r>
      <w:r w:rsidR="00F6377A" w:rsidRPr="00507462">
        <w:rPr>
          <w:rFonts w:cs="Times New Roman"/>
          <w:lang w:val="en-US"/>
        </w:rPr>
        <w:t>are closely connected to the US-led invasion of Afghanistan in 2001</w:t>
      </w:r>
      <w:r w:rsidR="00620178" w:rsidRPr="00507462">
        <w:rPr>
          <w:rFonts w:cs="Times New Roman"/>
          <w:lang w:val="en-US"/>
        </w:rPr>
        <w:t>,</w:t>
      </w:r>
      <w:r w:rsidR="00F6377A" w:rsidRPr="00507462">
        <w:rPr>
          <w:rFonts w:cs="Times New Roman"/>
          <w:lang w:val="en-US"/>
        </w:rPr>
        <w:t xml:space="preserve"> after which high-ranking Tal</w:t>
      </w:r>
      <w:r w:rsidR="00620178" w:rsidRPr="00507462">
        <w:rPr>
          <w:rFonts w:cs="Times New Roman"/>
          <w:lang w:val="en-US"/>
        </w:rPr>
        <w:t>i</w:t>
      </w:r>
      <w:r w:rsidR="00F6377A" w:rsidRPr="00507462">
        <w:rPr>
          <w:rFonts w:cs="Times New Roman"/>
          <w:lang w:val="en-US"/>
        </w:rPr>
        <w:t>ban and al</w:t>
      </w:r>
      <w:r w:rsidR="007352D6" w:rsidRPr="00507462">
        <w:rPr>
          <w:rFonts w:cs="Times New Roman"/>
          <w:lang w:val="en-US"/>
        </w:rPr>
        <w:t>-</w:t>
      </w:r>
      <w:r w:rsidR="00F6377A" w:rsidRPr="00507462">
        <w:rPr>
          <w:rFonts w:cs="Times New Roman"/>
          <w:lang w:val="en-US"/>
        </w:rPr>
        <w:t>Qaeda members fled to the former FATA.</w:t>
      </w:r>
      <w:r w:rsidR="00F6377A" w:rsidRPr="00507462">
        <w:rPr>
          <w:rStyle w:val="EndnoteReference"/>
          <w:rFonts w:cs="Times New Roman"/>
          <w:lang w:val="en-US"/>
        </w:rPr>
        <w:endnoteReference w:id="19"/>
      </w:r>
      <w:r w:rsidR="00F6377A" w:rsidRPr="00507462">
        <w:rPr>
          <w:rFonts w:cs="Times New Roman"/>
          <w:lang w:val="en-US"/>
        </w:rPr>
        <w:t xml:space="preserve"> We consider the conflict between the Tal</w:t>
      </w:r>
      <w:r w:rsidR="007352D6" w:rsidRPr="00507462">
        <w:rPr>
          <w:rFonts w:cs="Times New Roman"/>
          <w:lang w:val="en-US"/>
        </w:rPr>
        <w:t>i</w:t>
      </w:r>
      <w:r w:rsidR="00F6377A" w:rsidRPr="00507462">
        <w:rPr>
          <w:rFonts w:cs="Times New Roman"/>
          <w:lang w:val="en-US"/>
        </w:rPr>
        <w:t xml:space="preserve">ban and the US-led coalition connected to the insurgency led by TTP in FATA via the </w:t>
      </w:r>
      <w:r w:rsidR="00F6377A" w:rsidRPr="00507462">
        <w:rPr>
          <w:rFonts w:cs="Times New Roman"/>
          <w:i/>
          <w:iCs/>
          <w:lang w:val="en-US"/>
        </w:rPr>
        <w:t>spread mechanism</w:t>
      </w:r>
      <w:r w:rsidR="00F6377A" w:rsidRPr="00507462">
        <w:rPr>
          <w:rFonts w:cs="Times New Roman"/>
          <w:lang w:val="en-US"/>
        </w:rPr>
        <w:t xml:space="preserve"> for two main reasons. First, the presence of the Tal</w:t>
      </w:r>
      <w:r w:rsidR="005D3E82" w:rsidRPr="00507462">
        <w:rPr>
          <w:rFonts w:cs="Times New Roman"/>
          <w:lang w:val="en-US"/>
        </w:rPr>
        <w:t>i</w:t>
      </w:r>
      <w:r w:rsidR="00F6377A" w:rsidRPr="00507462">
        <w:rPr>
          <w:rFonts w:cs="Times New Roman"/>
          <w:lang w:val="en-US"/>
        </w:rPr>
        <w:t>ban and al</w:t>
      </w:r>
      <w:r w:rsidR="005D3E82" w:rsidRPr="00507462">
        <w:rPr>
          <w:rFonts w:cs="Times New Roman"/>
          <w:lang w:val="en-US"/>
        </w:rPr>
        <w:t>-</w:t>
      </w:r>
      <w:r w:rsidR="00F6377A" w:rsidRPr="00507462">
        <w:rPr>
          <w:rFonts w:cs="Times New Roman"/>
          <w:lang w:val="en-US"/>
        </w:rPr>
        <w:t xml:space="preserve">Qaeda in FATA resulted in US drone strikes beyond the Afghan border </w:t>
      </w:r>
      <w:r w:rsidR="00F6377A" w:rsidRPr="00507462">
        <w:rPr>
          <w:rFonts w:cs="Times New Roman"/>
          <w:lang w:val="en-US"/>
        </w:rPr>
        <w:fldChar w:fldCharType="begin"/>
      </w:r>
      <w:r w:rsidR="00092080">
        <w:rPr>
          <w:rFonts w:cs="Times New Roman"/>
          <w:lang w:val="en-US"/>
        </w:rPr>
        <w:instrText xml:space="preserve"> ADDIN ZOTERO_ITEM CSL_CITATION {"citationID":"npcprW8G","properties":{"formattedCitation":"(Aslam, 2011)","plainCitation":"(Aslam, 2011)","noteIndex":0},"citationItems":[{"id":2729,"uris":["http://zotero.org/groups/2700094/items/TCX66SGK"],"itemData":{"id":2729,"type":"article-journal","container-title":"Critical Studies on Terrorism","DOI":"10.1080/17539153.2011.623397","ISSN":"1753-9153, 1753-9161","issue":"3","journalAbbreviation":"Critical Studies on Terrorism","language":"en","page":"313-329","source":"DOI.org (Crossref)","title":"A Critical Evaluation of American Drone Strikes in Pakistan: Legality, Legitimacy and Prudence","title-short":"A critical evaluation of American drone strikes in Pakistan","volume":"4","author":[{"family":"Aslam","given":"Muhammad W."}],"issued":{"date-parts":[["2011"]]}}}],"schema":"https://github.com/citation-style-language/schema/raw/master/csl-citation.json"} </w:instrText>
      </w:r>
      <w:r w:rsidR="00F6377A" w:rsidRPr="00507462">
        <w:rPr>
          <w:rFonts w:cs="Times New Roman"/>
          <w:lang w:val="en-US"/>
        </w:rPr>
        <w:fldChar w:fldCharType="separate"/>
      </w:r>
      <w:r w:rsidR="00092080">
        <w:rPr>
          <w:rFonts w:cs="Times New Roman"/>
          <w:noProof/>
          <w:lang w:val="en-US"/>
        </w:rPr>
        <w:t>(Aslam, 2011)</w:t>
      </w:r>
      <w:r w:rsidR="00F6377A" w:rsidRPr="00507462">
        <w:rPr>
          <w:rFonts w:cs="Times New Roman"/>
          <w:lang w:val="en-US"/>
        </w:rPr>
        <w:fldChar w:fldCharType="end"/>
      </w:r>
      <w:r w:rsidR="00F6377A" w:rsidRPr="00507462">
        <w:rPr>
          <w:rFonts w:cs="Times New Roman"/>
          <w:lang w:val="en-US"/>
        </w:rPr>
        <w:t xml:space="preserve">. Second, the presence of Islamists from Afghanistan and foreign fighters from other countries changed the local social fabric. Religious leaders and military commanders replaced the traditional authorities called maliks </w:t>
      </w:r>
      <w:r w:rsidR="00F6377A" w:rsidRPr="00507462">
        <w:rPr>
          <w:rFonts w:cs="Times New Roman"/>
          <w:lang w:val="en-US"/>
        </w:rPr>
        <w:fldChar w:fldCharType="begin"/>
      </w:r>
      <w:r w:rsidR="00092080">
        <w:rPr>
          <w:rFonts w:cs="Times New Roman"/>
          <w:lang w:val="en-US"/>
        </w:rPr>
        <w:instrText xml:space="preserve"> ADDIN ZOTERO_ITEM CSL_CITATION {"citationID":"bykrjKnR","properties":{"formattedCitation":"(Rais, 2019)","plainCitation":"(Rais, 2019)","noteIndex":0},"citationItems":[{"id":2711,"uris":["http://zotero.org/groups/2700094/items/3DX2BKVF"],"itemData":{"id":2711,"type":"article-journal","abstract":"This research focuses on the relationship between the tribe and the state in Pakistan’s Western borderlands and how this relationship has been continuously affected by the security needs of the state. I argue that there is a dialectical relationship between the tribe and the state. Both of them represent an authority structure, institutions, leadership and rules and procedures to govern populations. While the logic of the state and the modern notions of national sovereignty and territorial control would require assimilation of the tribe into the larger national community, the tribe and its chieftain would strive to maintain their autonomy, traditions and time-tested political arrangements that have served their purpose. The ethos and structural needs of the two to survive and develop – for the state to expand and the tribe to resist and maintain its relative autonomy – clash.","container-title":"Geopolitics","DOI":"10.1080/14650045.2017.1359546","issue":"2","journalAbbreviation":"Geopolitics","language":"en","page":"284-307","source":"DOI.org (Crossref)","title":"Geopolitics on the Pakistan–Afghanistan Borderland: An Overview of Different Historical Phases","volume":"24","author":[{"family":"Rais","given":"Rasul B"}],"issued":{"date-parts":[["2019",3,15]]}}}],"schema":"https://github.com/citation-style-language/schema/raw/master/csl-citation.json"} </w:instrText>
      </w:r>
      <w:r w:rsidR="00F6377A" w:rsidRPr="00507462">
        <w:rPr>
          <w:rFonts w:cs="Times New Roman"/>
          <w:lang w:val="en-US"/>
        </w:rPr>
        <w:fldChar w:fldCharType="separate"/>
      </w:r>
      <w:r w:rsidR="00092080">
        <w:rPr>
          <w:rFonts w:cs="Times New Roman"/>
          <w:noProof/>
          <w:lang w:val="en-US"/>
        </w:rPr>
        <w:t>(Rais, 2019)</w:t>
      </w:r>
      <w:r w:rsidR="00F6377A" w:rsidRPr="00507462">
        <w:rPr>
          <w:rFonts w:cs="Times New Roman"/>
          <w:lang w:val="en-US"/>
        </w:rPr>
        <w:fldChar w:fldCharType="end"/>
      </w:r>
      <w:r w:rsidR="00F6377A" w:rsidRPr="00507462">
        <w:rPr>
          <w:rFonts w:cs="Times New Roman"/>
          <w:lang w:val="en-US"/>
        </w:rPr>
        <w:t>. This change, together with drone strikes that often caused civilian casualties</w:t>
      </w:r>
      <w:r w:rsidR="00795101" w:rsidRPr="00507462">
        <w:rPr>
          <w:rFonts w:cs="Times New Roman"/>
          <w:lang w:val="en-US"/>
        </w:rPr>
        <w:t>,</w:t>
      </w:r>
      <w:r w:rsidR="00F6377A" w:rsidRPr="00507462">
        <w:rPr>
          <w:rFonts w:cs="Times New Roman"/>
          <w:lang w:val="en-US"/>
        </w:rPr>
        <w:t xml:space="preserve"> was conducive to FATA’s militarization, </w:t>
      </w:r>
      <w:r w:rsidR="00795101" w:rsidRPr="00507462">
        <w:rPr>
          <w:rFonts w:cs="Times New Roman"/>
          <w:lang w:val="en-US"/>
        </w:rPr>
        <w:t xml:space="preserve">the TTP’s </w:t>
      </w:r>
      <w:r w:rsidR="00F6377A" w:rsidRPr="00507462">
        <w:rPr>
          <w:rFonts w:cs="Times New Roman"/>
          <w:lang w:val="en-US"/>
        </w:rPr>
        <w:t>formation, and the subsequent spread of violence to wider Pakistan.</w:t>
      </w:r>
      <w:r w:rsidR="00EE17FE" w:rsidRPr="00507462">
        <w:rPr>
          <w:rFonts w:cs="Times New Roman"/>
          <w:lang w:val="en-US"/>
        </w:rPr>
        <w:t xml:space="preserve"> </w:t>
      </w:r>
      <w:r w:rsidR="009170B2" w:rsidRPr="00507462">
        <w:rPr>
          <w:rFonts w:cs="Times New Roman"/>
          <w:lang w:val="en-US"/>
        </w:rPr>
        <w:t xml:space="preserve">The </w:t>
      </w:r>
      <w:r w:rsidR="00AB4518" w:rsidRPr="00507462">
        <w:rPr>
          <w:rFonts w:cs="Times New Roman"/>
          <w:lang w:val="en-US"/>
        </w:rPr>
        <w:t>TTP soon clashed over territorial control with the local tribes and their militias, other armed groups operating in the area, and later also with its splinter groups. Therefore, we include in this armed conflict local militias and other clan-based armed groups that either fought against</w:t>
      </w:r>
      <w:r w:rsidR="009170B2" w:rsidRPr="00507462">
        <w:rPr>
          <w:rFonts w:cs="Times New Roman"/>
          <w:lang w:val="en-US"/>
        </w:rPr>
        <w:t xml:space="preserve"> the</w:t>
      </w:r>
      <w:r w:rsidR="00AB4518" w:rsidRPr="00507462">
        <w:rPr>
          <w:rFonts w:cs="Times New Roman"/>
          <w:lang w:val="en-US"/>
        </w:rPr>
        <w:t xml:space="preserve"> TTP or the</w:t>
      </w:r>
      <w:r w:rsidR="009170B2" w:rsidRPr="00507462">
        <w:rPr>
          <w:rFonts w:cs="Times New Roman"/>
          <w:lang w:val="en-US"/>
        </w:rPr>
        <w:t>ir</w:t>
      </w:r>
      <w:r w:rsidR="00AB4518" w:rsidRPr="00507462">
        <w:rPr>
          <w:rFonts w:cs="Times New Roman"/>
          <w:lang w:val="en-US"/>
        </w:rPr>
        <w:t xml:space="preserve"> enemies. Due to their involvement with </w:t>
      </w:r>
      <w:r w:rsidR="009170B2" w:rsidRPr="00507462">
        <w:rPr>
          <w:rFonts w:cs="Times New Roman"/>
          <w:lang w:val="en-US"/>
        </w:rPr>
        <w:t xml:space="preserve">the </w:t>
      </w:r>
      <w:r w:rsidR="00AB4518" w:rsidRPr="00507462">
        <w:rPr>
          <w:rFonts w:cs="Times New Roman"/>
          <w:lang w:val="en-US"/>
        </w:rPr>
        <w:t xml:space="preserve">TTP, we consider those actors as a part of the anchor conflict. After 2012, the </w:t>
      </w:r>
      <w:r w:rsidR="00AB4518" w:rsidRPr="00507462">
        <w:rPr>
          <w:rFonts w:cs="Times New Roman"/>
          <w:i/>
          <w:iCs/>
          <w:lang w:val="en-US"/>
        </w:rPr>
        <w:t>conflict spread</w:t>
      </w:r>
      <w:r w:rsidR="00AB4518" w:rsidRPr="00507462">
        <w:rPr>
          <w:rFonts w:cs="Times New Roman"/>
          <w:lang w:val="en-US"/>
        </w:rPr>
        <w:t xml:space="preserve"> to wider Pakistan as </w:t>
      </w:r>
      <w:r w:rsidR="009170B2" w:rsidRPr="00507462">
        <w:rPr>
          <w:rFonts w:cs="Times New Roman"/>
          <w:lang w:val="en-US"/>
        </w:rPr>
        <w:t xml:space="preserve">the </w:t>
      </w:r>
      <w:r w:rsidR="00AB4518" w:rsidRPr="00507462">
        <w:rPr>
          <w:rFonts w:cs="Times New Roman"/>
          <w:lang w:val="en-US"/>
        </w:rPr>
        <w:t>TTP carried out attacks in cities such as Karachi and Lahore.</w:t>
      </w:r>
    </w:p>
    <w:p w14:paraId="25CB3322" w14:textId="77777777" w:rsidR="00D17142" w:rsidRPr="00507462" w:rsidRDefault="00D17142" w:rsidP="00D17142">
      <w:pPr>
        <w:spacing w:after="0" w:line="276" w:lineRule="auto"/>
        <w:rPr>
          <w:rFonts w:cs="Times New Roman"/>
          <w:u w:val="single"/>
          <w:lang w:val="en-US"/>
        </w:rPr>
      </w:pPr>
    </w:p>
    <w:tbl>
      <w:tblPr>
        <w:tblStyle w:val="GridTable1Light"/>
        <w:tblW w:w="0" w:type="auto"/>
        <w:tblLook w:val="04A0" w:firstRow="1" w:lastRow="0" w:firstColumn="1" w:lastColumn="0" w:noHBand="0" w:noVBand="1"/>
      </w:tblPr>
      <w:tblGrid>
        <w:gridCol w:w="992"/>
        <w:gridCol w:w="2603"/>
        <w:gridCol w:w="3039"/>
        <w:gridCol w:w="2382"/>
      </w:tblGrid>
      <w:tr w:rsidR="00D17142" w:rsidRPr="00507462" w14:paraId="54DE8472" w14:textId="77777777" w:rsidTr="00CE5F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F7566E8" w14:textId="77777777" w:rsidR="00D17142" w:rsidRPr="00507462" w:rsidRDefault="00D17142" w:rsidP="00CE5F38">
            <w:pPr>
              <w:spacing w:line="276" w:lineRule="auto"/>
              <w:jc w:val="left"/>
              <w:rPr>
                <w:rFonts w:cs="Times New Roman"/>
                <w:lang w:val="en-US"/>
              </w:rPr>
            </w:pPr>
            <w:r w:rsidRPr="00507462">
              <w:rPr>
                <w:rFonts w:cs="Times New Roman"/>
                <w:lang w:val="en-US"/>
              </w:rPr>
              <w:t>UCDP GED ID</w:t>
            </w:r>
          </w:p>
        </w:tc>
        <w:tc>
          <w:tcPr>
            <w:tcW w:w="2603" w:type="dxa"/>
            <w:vAlign w:val="center"/>
          </w:tcPr>
          <w:p w14:paraId="55F9BE07" w14:textId="77777777" w:rsidR="00D17142" w:rsidRPr="00507462" w:rsidRDefault="00D17142"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UCDP NAME</w:t>
            </w:r>
          </w:p>
        </w:tc>
        <w:tc>
          <w:tcPr>
            <w:tcW w:w="3039" w:type="dxa"/>
            <w:vAlign w:val="center"/>
          </w:tcPr>
          <w:p w14:paraId="68FBF42C" w14:textId="77777777" w:rsidR="00D17142" w:rsidRPr="00507462" w:rsidRDefault="00D17142"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FULL/OTHER NAME</w:t>
            </w:r>
            <w:r w:rsidRPr="00507462">
              <w:rPr>
                <w:rStyle w:val="EndnoteReference"/>
                <w:rFonts w:cs="Times New Roman"/>
                <w:lang w:val="en-US"/>
              </w:rPr>
              <w:endnoteReference w:id="20"/>
            </w:r>
          </w:p>
        </w:tc>
        <w:tc>
          <w:tcPr>
            <w:tcW w:w="2382" w:type="dxa"/>
          </w:tcPr>
          <w:p w14:paraId="24D32FD3" w14:textId="77777777" w:rsidR="00D17142" w:rsidRPr="00507462" w:rsidRDefault="00D17142"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CONFLICT-CONNECTING MECHANISM</w:t>
            </w:r>
          </w:p>
        </w:tc>
      </w:tr>
      <w:tr w:rsidR="00D17142" w:rsidRPr="00507462" w14:paraId="0431795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78BFE99"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769</w:t>
            </w:r>
          </w:p>
        </w:tc>
        <w:tc>
          <w:tcPr>
            <w:tcW w:w="2603" w:type="dxa"/>
          </w:tcPr>
          <w:p w14:paraId="50B33715"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al-Qaida</w:t>
            </w:r>
          </w:p>
        </w:tc>
        <w:tc>
          <w:tcPr>
            <w:tcW w:w="3039" w:type="dxa"/>
          </w:tcPr>
          <w:p w14:paraId="0654F21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Al Qaeda</w:t>
            </w:r>
          </w:p>
        </w:tc>
        <w:tc>
          <w:tcPr>
            <w:tcW w:w="2382" w:type="dxa"/>
          </w:tcPr>
          <w:p w14:paraId="03D7ADC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Spread from Afghanistan</w:t>
            </w:r>
          </w:p>
        </w:tc>
      </w:tr>
      <w:tr w:rsidR="00D17142" w:rsidRPr="00507462" w14:paraId="239E83C1"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908C93B"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398</w:t>
            </w:r>
          </w:p>
        </w:tc>
        <w:tc>
          <w:tcPr>
            <w:tcW w:w="2603" w:type="dxa"/>
          </w:tcPr>
          <w:p w14:paraId="611CD956"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Ansaar</w:t>
            </w:r>
            <w:proofErr w:type="spellEnd"/>
            <w:r w:rsidRPr="00507462">
              <w:rPr>
                <w:rFonts w:cs="Times New Roman"/>
                <w:lang w:val="en-US"/>
              </w:rPr>
              <w:t xml:space="preserve"> </w:t>
            </w:r>
            <w:proofErr w:type="spellStart"/>
            <w:r w:rsidRPr="00507462">
              <w:rPr>
                <w:rFonts w:cs="Times New Roman"/>
                <w:lang w:val="en-US"/>
              </w:rPr>
              <w:t>ul</w:t>
            </w:r>
            <w:proofErr w:type="spellEnd"/>
            <w:r w:rsidRPr="00507462">
              <w:rPr>
                <w:rFonts w:cs="Times New Roman"/>
                <w:lang w:val="en-US"/>
              </w:rPr>
              <w:t>-Islam</w:t>
            </w:r>
          </w:p>
        </w:tc>
        <w:tc>
          <w:tcPr>
            <w:tcW w:w="3039" w:type="dxa"/>
          </w:tcPr>
          <w:p w14:paraId="2ACAB0A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3CE7CC8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681E3CC1"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133150BE"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790</w:t>
            </w:r>
          </w:p>
        </w:tc>
        <w:tc>
          <w:tcPr>
            <w:tcW w:w="2603" w:type="dxa"/>
          </w:tcPr>
          <w:p w14:paraId="65F34364"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Bangesh</w:t>
            </w:r>
            <w:proofErr w:type="spellEnd"/>
          </w:p>
        </w:tc>
        <w:tc>
          <w:tcPr>
            <w:tcW w:w="3039" w:type="dxa"/>
          </w:tcPr>
          <w:p w14:paraId="406D4046"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3A479B5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6D7F3A41"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B0D9925"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1046</w:t>
            </w:r>
          </w:p>
        </w:tc>
        <w:tc>
          <w:tcPr>
            <w:tcW w:w="2603" w:type="dxa"/>
          </w:tcPr>
          <w:p w14:paraId="03B902E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Fedayeen Islam</w:t>
            </w:r>
          </w:p>
        </w:tc>
        <w:tc>
          <w:tcPr>
            <w:tcW w:w="3039" w:type="dxa"/>
          </w:tcPr>
          <w:p w14:paraId="6BB0FF1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0037889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5782D0C"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4EABB10"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1100</w:t>
            </w:r>
          </w:p>
        </w:tc>
        <w:tc>
          <w:tcPr>
            <w:tcW w:w="2603" w:type="dxa"/>
          </w:tcPr>
          <w:p w14:paraId="7C1728CE"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Forces of Momin Afridi</w:t>
            </w:r>
          </w:p>
        </w:tc>
        <w:tc>
          <w:tcPr>
            <w:tcW w:w="3039" w:type="dxa"/>
          </w:tcPr>
          <w:p w14:paraId="1F85586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599E3586"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0CBCFF60"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0E64F742"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888</w:t>
            </w:r>
          </w:p>
        </w:tc>
        <w:tc>
          <w:tcPr>
            <w:tcW w:w="2603" w:type="dxa"/>
          </w:tcPr>
          <w:p w14:paraId="526E66E8"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Forces of Turkestan </w:t>
            </w:r>
            <w:proofErr w:type="spellStart"/>
            <w:r w:rsidRPr="00507462">
              <w:rPr>
                <w:rFonts w:cs="Times New Roman"/>
                <w:lang w:val="en-US"/>
              </w:rPr>
              <w:t>Bhittani</w:t>
            </w:r>
            <w:proofErr w:type="spellEnd"/>
          </w:p>
        </w:tc>
        <w:tc>
          <w:tcPr>
            <w:tcW w:w="3039" w:type="dxa"/>
          </w:tcPr>
          <w:p w14:paraId="706EBA8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62F5DA1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1D301400" w14:textId="77777777" w:rsidTr="00CE5F38">
        <w:tc>
          <w:tcPr>
            <w:tcW w:w="992" w:type="dxa"/>
          </w:tcPr>
          <w:p w14:paraId="499DB6E1" w14:textId="77777777" w:rsidR="00D17142" w:rsidRPr="00507462" w:rsidRDefault="00D17142"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lang w:val="en-US"/>
              </w:rPr>
              <w:t>130</w:t>
            </w:r>
          </w:p>
        </w:tc>
        <w:tc>
          <w:tcPr>
            <w:tcW w:w="2603" w:type="dxa"/>
          </w:tcPr>
          <w:p w14:paraId="427DA7A3" w14:textId="77777777" w:rsidR="00D17142" w:rsidRPr="00507462" w:rsidRDefault="00D17142" w:rsidP="00CE5F38">
            <w:pPr>
              <w:spacing w:line="276" w:lineRule="auto"/>
              <w:contextualSpacing/>
              <w:jc w:val="left"/>
              <w:rPr>
                <w:rFonts w:cs="Times New Roman"/>
                <w:b/>
                <w:bCs/>
                <w:lang w:val="en-US"/>
              </w:rPr>
            </w:pPr>
            <w:r w:rsidRPr="00507462">
              <w:rPr>
                <w:rFonts w:cs="Times New Roman"/>
                <w:b/>
                <w:bCs/>
                <w:lang w:val="en-US"/>
              </w:rPr>
              <w:t>Government of Afghanistan</w:t>
            </w:r>
            <w:r w:rsidRPr="00507462">
              <w:rPr>
                <w:rStyle w:val="EndnoteReference"/>
                <w:rFonts w:cs="Times New Roman"/>
                <w:lang w:val="en-US"/>
              </w:rPr>
              <w:endnoteReference w:id="21"/>
            </w:r>
          </w:p>
        </w:tc>
        <w:tc>
          <w:tcPr>
            <w:tcW w:w="3039" w:type="dxa"/>
          </w:tcPr>
          <w:p w14:paraId="6994E025" w14:textId="77777777" w:rsidR="00D17142" w:rsidRPr="00507462" w:rsidRDefault="00D17142" w:rsidP="00CE5F38">
            <w:pPr>
              <w:spacing w:line="276" w:lineRule="auto"/>
              <w:jc w:val="left"/>
              <w:rPr>
                <w:rFonts w:cs="Times New Roman"/>
                <w:lang w:val="en-US"/>
              </w:rPr>
            </w:pPr>
          </w:p>
        </w:tc>
        <w:tc>
          <w:tcPr>
            <w:tcW w:w="2382" w:type="dxa"/>
          </w:tcPr>
          <w:p w14:paraId="0F67D3AC" w14:textId="77777777" w:rsidR="00D17142" w:rsidRPr="00507462" w:rsidRDefault="00D17142" w:rsidP="00CE5F38">
            <w:pPr>
              <w:spacing w:line="276" w:lineRule="auto"/>
              <w:jc w:val="left"/>
              <w:rPr>
                <w:rFonts w:cs="Times New Roman"/>
                <w:lang w:val="en-US"/>
              </w:rPr>
            </w:pPr>
            <w:r w:rsidRPr="00507462">
              <w:rPr>
                <w:rFonts w:cs="Times New Roman"/>
                <w:lang w:val="en-US"/>
              </w:rPr>
              <w:t>Spread from Afghanistan</w:t>
            </w:r>
          </w:p>
        </w:tc>
      </w:tr>
      <w:tr w:rsidR="00D17142" w:rsidRPr="00507462" w14:paraId="2B37EA16"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587C0569"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142</w:t>
            </w:r>
          </w:p>
        </w:tc>
        <w:tc>
          <w:tcPr>
            <w:tcW w:w="2603" w:type="dxa"/>
          </w:tcPr>
          <w:p w14:paraId="28E87CF0" w14:textId="77777777" w:rsidR="00D17142" w:rsidRPr="00507462" w:rsidRDefault="00D17142" w:rsidP="00CE5F38">
            <w:pPr>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Pakistan</w:t>
            </w:r>
          </w:p>
        </w:tc>
        <w:tc>
          <w:tcPr>
            <w:tcW w:w="3039" w:type="dxa"/>
          </w:tcPr>
          <w:p w14:paraId="7A0DDD5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00F0A6B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Spread to Pakistan</w:t>
            </w:r>
          </w:p>
        </w:tc>
      </w:tr>
      <w:tr w:rsidR="00D17142" w:rsidRPr="00507462" w14:paraId="3E15C8A6"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1B1C054B"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w:t>
            </w:r>
          </w:p>
        </w:tc>
        <w:tc>
          <w:tcPr>
            <w:tcW w:w="2603" w:type="dxa"/>
          </w:tcPr>
          <w:p w14:paraId="1D03CF2D"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United States of America</w:t>
            </w:r>
          </w:p>
        </w:tc>
        <w:tc>
          <w:tcPr>
            <w:tcW w:w="3039" w:type="dxa"/>
          </w:tcPr>
          <w:p w14:paraId="362FA0A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USA</w:t>
            </w:r>
          </w:p>
        </w:tc>
        <w:tc>
          <w:tcPr>
            <w:tcW w:w="2382" w:type="dxa"/>
          </w:tcPr>
          <w:p w14:paraId="5C337B8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Spread from Afghanistan</w:t>
            </w:r>
          </w:p>
        </w:tc>
      </w:tr>
      <w:tr w:rsidR="00D17142" w:rsidRPr="00507462" w14:paraId="5282F3EF"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4BF5867"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359</w:t>
            </w:r>
          </w:p>
        </w:tc>
        <w:tc>
          <w:tcPr>
            <w:tcW w:w="2603" w:type="dxa"/>
          </w:tcPr>
          <w:p w14:paraId="1BAF47EE"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IMU</w:t>
            </w:r>
          </w:p>
        </w:tc>
        <w:tc>
          <w:tcPr>
            <w:tcW w:w="3039" w:type="dxa"/>
          </w:tcPr>
          <w:p w14:paraId="2E67272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Islamic Movement of Uzbekistan</w:t>
            </w:r>
          </w:p>
        </w:tc>
        <w:tc>
          <w:tcPr>
            <w:tcW w:w="2382" w:type="dxa"/>
          </w:tcPr>
          <w:p w14:paraId="465553F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5C9622AE"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04D5036D"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234</w:t>
            </w:r>
          </w:p>
        </w:tc>
        <w:tc>
          <w:tcPr>
            <w:tcW w:w="2603" w:type="dxa"/>
          </w:tcPr>
          <w:p w14:paraId="7AF119C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IS</w:t>
            </w:r>
          </w:p>
        </w:tc>
        <w:tc>
          <w:tcPr>
            <w:tcW w:w="3039" w:type="dxa"/>
          </w:tcPr>
          <w:p w14:paraId="0E76D57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Islamic State, Daesh</w:t>
            </w:r>
          </w:p>
        </w:tc>
        <w:tc>
          <w:tcPr>
            <w:tcW w:w="2382" w:type="dxa"/>
          </w:tcPr>
          <w:p w14:paraId="7FE7041F"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Spread from Afghanistan</w:t>
            </w:r>
          </w:p>
        </w:tc>
      </w:tr>
      <w:tr w:rsidR="00D17142" w:rsidRPr="00507462" w14:paraId="2B4AC06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06BD4C26"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5928</w:t>
            </w:r>
          </w:p>
        </w:tc>
        <w:tc>
          <w:tcPr>
            <w:tcW w:w="2603" w:type="dxa"/>
          </w:tcPr>
          <w:p w14:paraId="271F069A"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Jamaat-</w:t>
            </w:r>
            <w:proofErr w:type="spellStart"/>
            <w:r w:rsidRPr="00507462">
              <w:rPr>
                <w:rFonts w:cs="Times New Roman"/>
                <w:lang w:val="en-US"/>
              </w:rPr>
              <w:t>ul</w:t>
            </w:r>
            <w:proofErr w:type="spellEnd"/>
            <w:r w:rsidRPr="00507462">
              <w:rPr>
                <w:rFonts w:cs="Times New Roman"/>
                <w:lang w:val="en-US"/>
              </w:rPr>
              <w:t>-</w:t>
            </w:r>
            <w:proofErr w:type="spellStart"/>
            <w:r w:rsidRPr="00507462">
              <w:rPr>
                <w:rFonts w:cs="Times New Roman"/>
                <w:lang w:val="en-US"/>
              </w:rPr>
              <w:t>Ahrar</w:t>
            </w:r>
            <w:proofErr w:type="spellEnd"/>
          </w:p>
        </w:tc>
        <w:tc>
          <w:tcPr>
            <w:tcW w:w="3039" w:type="dxa"/>
          </w:tcPr>
          <w:p w14:paraId="6C4D0FA5"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635E14A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0BB1783F"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DC40DAD"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399</w:t>
            </w:r>
          </w:p>
        </w:tc>
        <w:tc>
          <w:tcPr>
            <w:tcW w:w="2603" w:type="dxa"/>
          </w:tcPr>
          <w:p w14:paraId="154D9305"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Lashkar-e-Islam</w:t>
            </w:r>
          </w:p>
        </w:tc>
        <w:tc>
          <w:tcPr>
            <w:tcW w:w="3039" w:type="dxa"/>
          </w:tcPr>
          <w:p w14:paraId="5C0DF35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E3C55B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4463D6E0"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25EBACA"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1177</w:t>
            </w:r>
          </w:p>
        </w:tc>
        <w:tc>
          <w:tcPr>
            <w:tcW w:w="2603" w:type="dxa"/>
          </w:tcPr>
          <w:p w14:paraId="7730B02B"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Lashkar of </w:t>
            </w:r>
            <w:proofErr w:type="spellStart"/>
            <w:r w:rsidRPr="00507462">
              <w:rPr>
                <w:rFonts w:cs="Times New Roman"/>
                <w:lang w:val="en-US"/>
              </w:rPr>
              <w:t>Akakhel</w:t>
            </w:r>
            <w:proofErr w:type="spellEnd"/>
            <w:r w:rsidRPr="00507462">
              <w:rPr>
                <w:rFonts w:cs="Times New Roman"/>
                <w:lang w:val="en-US"/>
              </w:rPr>
              <w:t xml:space="preserve"> tribe</w:t>
            </w:r>
          </w:p>
        </w:tc>
        <w:tc>
          <w:tcPr>
            <w:tcW w:w="3039" w:type="dxa"/>
          </w:tcPr>
          <w:p w14:paraId="21E36B3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2C93FD2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7F19FFA"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5372611"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1155</w:t>
            </w:r>
          </w:p>
        </w:tc>
        <w:tc>
          <w:tcPr>
            <w:tcW w:w="2603" w:type="dxa"/>
          </w:tcPr>
          <w:p w14:paraId="6FBC3A15"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Lashkar of </w:t>
            </w:r>
            <w:proofErr w:type="spellStart"/>
            <w:r w:rsidRPr="00507462">
              <w:rPr>
                <w:rFonts w:cs="Times New Roman"/>
                <w:lang w:val="en-US"/>
              </w:rPr>
              <w:t>Kukikhel</w:t>
            </w:r>
            <w:proofErr w:type="spellEnd"/>
            <w:r w:rsidRPr="00507462">
              <w:rPr>
                <w:rFonts w:cs="Times New Roman"/>
                <w:lang w:val="en-US"/>
              </w:rPr>
              <w:t xml:space="preserve"> clan</w:t>
            </w:r>
          </w:p>
        </w:tc>
        <w:tc>
          <w:tcPr>
            <w:tcW w:w="3039" w:type="dxa"/>
          </w:tcPr>
          <w:p w14:paraId="230D24A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4A43D93C"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412850B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B92F0BD"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2987</w:t>
            </w:r>
          </w:p>
        </w:tc>
        <w:tc>
          <w:tcPr>
            <w:tcW w:w="2603" w:type="dxa"/>
          </w:tcPr>
          <w:p w14:paraId="4F2A8855"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Lashkar of Mohmand tribe</w:t>
            </w:r>
          </w:p>
        </w:tc>
        <w:tc>
          <w:tcPr>
            <w:tcW w:w="3039" w:type="dxa"/>
          </w:tcPr>
          <w:p w14:paraId="2DBD0085"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46C9A76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4A8410A7"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2AD7A0F"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887</w:t>
            </w:r>
          </w:p>
        </w:tc>
        <w:tc>
          <w:tcPr>
            <w:tcW w:w="2603" w:type="dxa"/>
          </w:tcPr>
          <w:p w14:paraId="14307BC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Lashkar of Orakzai tribe</w:t>
            </w:r>
          </w:p>
        </w:tc>
        <w:tc>
          <w:tcPr>
            <w:tcW w:w="3039" w:type="dxa"/>
          </w:tcPr>
          <w:p w14:paraId="23092B1B"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31C76BEC"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D94297D"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77FC14A"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796</w:t>
            </w:r>
          </w:p>
        </w:tc>
        <w:tc>
          <w:tcPr>
            <w:tcW w:w="2603" w:type="dxa"/>
          </w:tcPr>
          <w:p w14:paraId="0B271FEF"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Lashkar of </w:t>
            </w:r>
            <w:proofErr w:type="spellStart"/>
            <w:r w:rsidRPr="00507462">
              <w:rPr>
                <w:rFonts w:cs="Times New Roman"/>
                <w:lang w:val="en-US"/>
              </w:rPr>
              <w:t>Salarzai</w:t>
            </w:r>
            <w:proofErr w:type="spellEnd"/>
            <w:r w:rsidRPr="00507462">
              <w:rPr>
                <w:rFonts w:cs="Times New Roman"/>
                <w:lang w:val="en-US"/>
              </w:rPr>
              <w:t xml:space="preserve"> tribe</w:t>
            </w:r>
          </w:p>
        </w:tc>
        <w:tc>
          <w:tcPr>
            <w:tcW w:w="3039" w:type="dxa"/>
          </w:tcPr>
          <w:p w14:paraId="7700C47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737D6B8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384E7604"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2808607A"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787</w:t>
            </w:r>
          </w:p>
        </w:tc>
        <w:tc>
          <w:tcPr>
            <w:tcW w:w="2603" w:type="dxa"/>
          </w:tcPr>
          <w:p w14:paraId="6469E768"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Lashkar of Wazir tribe</w:t>
            </w:r>
          </w:p>
        </w:tc>
        <w:tc>
          <w:tcPr>
            <w:tcW w:w="3039" w:type="dxa"/>
          </w:tcPr>
          <w:p w14:paraId="4DDF7EBC"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20DD91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443D4262"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5123A71"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1142</w:t>
            </w:r>
          </w:p>
        </w:tc>
        <w:tc>
          <w:tcPr>
            <w:tcW w:w="2603" w:type="dxa"/>
          </w:tcPr>
          <w:p w14:paraId="1758C35D"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Lashkar of </w:t>
            </w:r>
            <w:proofErr w:type="spellStart"/>
            <w:r w:rsidRPr="00507462">
              <w:rPr>
                <w:rFonts w:cs="Times New Roman"/>
                <w:lang w:val="en-US"/>
              </w:rPr>
              <w:t>Zakakhel</w:t>
            </w:r>
            <w:proofErr w:type="spellEnd"/>
            <w:r w:rsidRPr="00507462">
              <w:rPr>
                <w:rFonts w:cs="Times New Roman"/>
                <w:lang w:val="en-US"/>
              </w:rPr>
              <w:t xml:space="preserve"> tribe</w:t>
            </w:r>
          </w:p>
        </w:tc>
        <w:tc>
          <w:tcPr>
            <w:tcW w:w="3039" w:type="dxa"/>
          </w:tcPr>
          <w:p w14:paraId="434B971C"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45F0DC3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68EEF14B"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D2894F8"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1143</w:t>
            </w:r>
          </w:p>
        </w:tc>
        <w:tc>
          <w:tcPr>
            <w:tcW w:w="2603" w:type="dxa"/>
          </w:tcPr>
          <w:p w14:paraId="18E7F97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Laskhar</w:t>
            </w:r>
            <w:proofErr w:type="spellEnd"/>
            <w:r w:rsidRPr="00507462">
              <w:rPr>
                <w:rFonts w:cs="Times New Roman"/>
                <w:lang w:val="en-US"/>
              </w:rPr>
              <w:t xml:space="preserve"> of </w:t>
            </w:r>
            <w:proofErr w:type="spellStart"/>
            <w:r w:rsidRPr="00507462">
              <w:rPr>
                <w:rFonts w:cs="Times New Roman"/>
                <w:lang w:val="en-US"/>
              </w:rPr>
              <w:t>Masozai</w:t>
            </w:r>
            <w:proofErr w:type="spellEnd"/>
            <w:r w:rsidRPr="00507462">
              <w:rPr>
                <w:rFonts w:cs="Times New Roman"/>
                <w:lang w:val="en-US"/>
              </w:rPr>
              <w:t xml:space="preserve"> </w:t>
            </w:r>
            <w:proofErr w:type="spellStart"/>
            <w:r w:rsidRPr="00507462">
              <w:rPr>
                <w:rFonts w:cs="Times New Roman"/>
                <w:lang w:val="en-US"/>
              </w:rPr>
              <w:t>Qaumi</w:t>
            </w:r>
            <w:proofErr w:type="spellEnd"/>
            <w:r w:rsidRPr="00507462">
              <w:rPr>
                <w:rFonts w:cs="Times New Roman"/>
                <w:lang w:val="en-US"/>
              </w:rPr>
              <w:t xml:space="preserve"> tribe</w:t>
            </w:r>
          </w:p>
        </w:tc>
        <w:tc>
          <w:tcPr>
            <w:tcW w:w="3039" w:type="dxa"/>
          </w:tcPr>
          <w:p w14:paraId="1659F80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48C6442"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0375821A"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1ABC8BA"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lastRenderedPageBreak/>
              <w:t>388</w:t>
            </w:r>
          </w:p>
        </w:tc>
        <w:tc>
          <w:tcPr>
            <w:tcW w:w="2603" w:type="dxa"/>
          </w:tcPr>
          <w:p w14:paraId="2640526D"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LeJ</w:t>
            </w:r>
          </w:p>
        </w:tc>
        <w:tc>
          <w:tcPr>
            <w:tcW w:w="3039" w:type="dxa"/>
          </w:tcPr>
          <w:p w14:paraId="0CA6E4AF"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Lashkar-e-</w:t>
            </w:r>
            <w:proofErr w:type="spellStart"/>
            <w:r w:rsidRPr="00507462">
              <w:rPr>
                <w:rFonts w:cs="Times New Roman"/>
                <w:lang w:val="en-US"/>
              </w:rPr>
              <w:t>Jhangvi</w:t>
            </w:r>
            <w:proofErr w:type="spellEnd"/>
            <w:r w:rsidRPr="00507462">
              <w:rPr>
                <w:rFonts w:cs="Times New Roman"/>
                <w:lang w:val="en-US"/>
              </w:rPr>
              <w:t xml:space="preserve">, Army of </w:t>
            </w:r>
            <w:proofErr w:type="spellStart"/>
            <w:r w:rsidRPr="00507462">
              <w:rPr>
                <w:rFonts w:cs="Times New Roman"/>
                <w:lang w:val="en-US"/>
              </w:rPr>
              <w:t>Jhangvi</w:t>
            </w:r>
            <w:proofErr w:type="spellEnd"/>
          </w:p>
        </w:tc>
        <w:tc>
          <w:tcPr>
            <w:tcW w:w="2382" w:type="dxa"/>
          </w:tcPr>
          <w:p w14:paraId="799FD32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5AA617E4"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E0CD29F"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797</w:t>
            </w:r>
          </w:p>
        </w:tc>
        <w:tc>
          <w:tcPr>
            <w:tcW w:w="2603" w:type="dxa"/>
          </w:tcPr>
          <w:p w14:paraId="5CF8F9EC"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Mangal</w:t>
            </w:r>
          </w:p>
        </w:tc>
        <w:tc>
          <w:tcPr>
            <w:tcW w:w="3039" w:type="dxa"/>
          </w:tcPr>
          <w:p w14:paraId="5698BC9B"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3C887966"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5524003" w14:textId="77777777" w:rsidTr="00CE5F38">
        <w:tc>
          <w:tcPr>
            <w:tcW w:w="992" w:type="dxa"/>
          </w:tcPr>
          <w:p w14:paraId="30EF7DDD" w14:textId="77777777" w:rsidR="00D17142" w:rsidRPr="00507462" w:rsidRDefault="00D17142" w:rsidP="00CE5F38">
            <w:pPr>
              <w:spacing w:line="276" w:lineRule="auto"/>
              <w:jc w:val="left"/>
              <w:cnfStyle w:val="001000000000" w:firstRow="0" w:lastRow="0" w:firstColumn="1" w:lastColumn="0" w:oddVBand="0" w:evenVBand="0" w:oddHBand="0" w:evenHBand="0" w:firstRowFirstColumn="0" w:firstRowLastColumn="0" w:lastRowFirstColumn="0" w:lastRowLastColumn="0"/>
              <w:rPr>
                <w:rFonts w:cs="Times New Roman"/>
                <w:b w:val="0"/>
                <w:bCs w:val="0"/>
                <w:lang w:val="en-US"/>
              </w:rPr>
            </w:pPr>
            <w:r w:rsidRPr="00507462">
              <w:rPr>
                <w:rFonts w:cs="Times New Roman"/>
                <w:lang w:val="en-US"/>
              </w:rPr>
              <w:t>303</w:t>
            </w:r>
          </w:p>
        </w:tc>
        <w:tc>
          <w:tcPr>
            <w:tcW w:w="2603" w:type="dxa"/>
          </w:tcPr>
          <w:p w14:paraId="6EBC60AC" w14:textId="77777777" w:rsidR="00D17142" w:rsidRPr="00507462" w:rsidRDefault="00D17142" w:rsidP="00CE5F38">
            <w:pPr>
              <w:spacing w:line="276" w:lineRule="auto"/>
              <w:contextualSpacing/>
              <w:jc w:val="left"/>
              <w:rPr>
                <w:rFonts w:cs="Times New Roman"/>
                <w:b/>
                <w:bCs/>
                <w:lang w:val="en-US"/>
              </w:rPr>
            </w:pPr>
            <w:proofErr w:type="spellStart"/>
            <w:r w:rsidRPr="00507462">
              <w:rPr>
                <w:rFonts w:cs="Times New Roman"/>
                <w:b/>
                <w:bCs/>
                <w:lang w:val="en-US"/>
              </w:rPr>
              <w:t>Taleban</w:t>
            </w:r>
            <w:proofErr w:type="spellEnd"/>
            <w:r w:rsidRPr="00507462">
              <w:rPr>
                <w:rStyle w:val="EndnoteReference"/>
                <w:rFonts w:cs="Times New Roman"/>
                <w:lang w:val="en-US"/>
              </w:rPr>
              <w:endnoteReference w:id="22"/>
            </w:r>
          </w:p>
        </w:tc>
        <w:tc>
          <w:tcPr>
            <w:tcW w:w="3039" w:type="dxa"/>
          </w:tcPr>
          <w:p w14:paraId="4BD59B13" w14:textId="77777777" w:rsidR="00D17142" w:rsidRPr="00507462" w:rsidRDefault="00D17142" w:rsidP="00CE5F38">
            <w:pPr>
              <w:spacing w:line="276" w:lineRule="auto"/>
              <w:jc w:val="left"/>
              <w:rPr>
                <w:rFonts w:cs="Times New Roman"/>
                <w:lang w:val="en-US"/>
              </w:rPr>
            </w:pPr>
            <w:r w:rsidRPr="00507462">
              <w:rPr>
                <w:rFonts w:cs="Times New Roman"/>
                <w:lang w:val="en-US"/>
              </w:rPr>
              <w:t>Taliban</w:t>
            </w:r>
          </w:p>
        </w:tc>
        <w:tc>
          <w:tcPr>
            <w:tcW w:w="2382" w:type="dxa"/>
          </w:tcPr>
          <w:p w14:paraId="5CAAF3A7" w14:textId="77777777" w:rsidR="00D17142" w:rsidRPr="00507462" w:rsidRDefault="00D17142" w:rsidP="00CE5F38">
            <w:pPr>
              <w:spacing w:line="276" w:lineRule="auto"/>
              <w:jc w:val="left"/>
              <w:rPr>
                <w:rFonts w:cs="Times New Roman"/>
                <w:lang w:val="en-US"/>
              </w:rPr>
            </w:pPr>
            <w:r w:rsidRPr="00507462">
              <w:rPr>
                <w:rFonts w:cs="Times New Roman"/>
                <w:lang w:val="en-US"/>
              </w:rPr>
              <w:t>Spread from Afghanistan</w:t>
            </w:r>
          </w:p>
        </w:tc>
      </w:tr>
      <w:tr w:rsidR="00D17142" w:rsidRPr="00507462" w14:paraId="166976C4"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5F6E6D9B"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1178</w:t>
            </w:r>
          </w:p>
        </w:tc>
        <w:tc>
          <w:tcPr>
            <w:tcW w:w="2603" w:type="dxa"/>
          </w:tcPr>
          <w:p w14:paraId="2A6FCE31"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Tawheed</w:t>
            </w:r>
            <w:proofErr w:type="spellEnd"/>
            <w:r w:rsidRPr="00507462">
              <w:rPr>
                <w:rFonts w:cs="Times New Roman"/>
                <w:lang w:val="en-US"/>
              </w:rPr>
              <w:t xml:space="preserve"> </w:t>
            </w:r>
            <w:proofErr w:type="spellStart"/>
            <w:r w:rsidRPr="00507462">
              <w:rPr>
                <w:rFonts w:cs="Times New Roman"/>
                <w:lang w:val="en-US"/>
              </w:rPr>
              <w:t>ul</w:t>
            </w:r>
            <w:proofErr w:type="spellEnd"/>
            <w:r w:rsidRPr="00507462">
              <w:rPr>
                <w:rFonts w:cs="Times New Roman"/>
                <w:lang w:val="en-US"/>
              </w:rPr>
              <w:t>-Islam</w:t>
            </w:r>
          </w:p>
        </w:tc>
        <w:tc>
          <w:tcPr>
            <w:tcW w:w="3039" w:type="dxa"/>
          </w:tcPr>
          <w:p w14:paraId="1E460372"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7EFEF77D"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33D6D89"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6FDF685"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356</w:t>
            </w:r>
          </w:p>
        </w:tc>
        <w:tc>
          <w:tcPr>
            <w:tcW w:w="2603" w:type="dxa"/>
          </w:tcPr>
          <w:p w14:paraId="37E74ACC"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w:t>
            </w:r>
          </w:p>
        </w:tc>
        <w:tc>
          <w:tcPr>
            <w:tcW w:w="3039" w:type="dxa"/>
          </w:tcPr>
          <w:p w14:paraId="3F2D3EF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The </w:t>
            </w:r>
            <w:proofErr w:type="spellStart"/>
            <w:r w:rsidRPr="00507462">
              <w:rPr>
                <w:rFonts w:cs="Times New Roman"/>
                <w:lang w:val="en-US"/>
              </w:rPr>
              <w:t>Taleban</w:t>
            </w:r>
            <w:proofErr w:type="spellEnd"/>
            <w:r w:rsidRPr="00507462">
              <w:rPr>
                <w:rFonts w:cs="Times New Roman"/>
                <w:lang w:val="en-US"/>
              </w:rPr>
              <w:t xml:space="preserve"> Movement of Pakistan, </w:t>
            </w:r>
            <w:proofErr w:type="spellStart"/>
            <w:r w:rsidRPr="00507462">
              <w:rPr>
                <w:rFonts w:cs="Times New Roman"/>
                <w:lang w:val="en-US"/>
              </w:rPr>
              <w:t>Tehrik</w:t>
            </w:r>
            <w:proofErr w:type="spellEnd"/>
            <w:r w:rsidRPr="00507462">
              <w:rPr>
                <w:rFonts w:cs="Times New Roman"/>
                <w:lang w:val="en-US"/>
              </w:rPr>
              <w:t>-</w:t>
            </w:r>
            <w:proofErr w:type="spellStart"/>
            <w:r w:rsidRPr="00507462">
              <w:rPr>
                <w:rFonts w:cs="Times New Roman"/>
                <w:lang w:val="en-US"/>
              </w:rPr>
              <w:t>i</w:t>
            </w:r>
            <w:proofErr w:type="spellEnd"/>
            <w:r w:rsidRPr="00507462">
              <w:rPr>
                <w:rFonts w:cs="Times New Roman"/>
                <w:lang w:val="en-US"/>
              </w:rPr>
              <w:t>-Taliban Pakistan</w:t>
            </w:r>
          </w:p>
        </w:tc>
        <w:tc>
          <w:tcPr>
            <w:tcW w:w="2382" w:type="dxa"/>
          </w:tcPr>
          <w:p w14:paraId="45D54ED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43F676B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069FF0CC"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3047</w:t>
            </w:r>
          </w:p>
        </w:tc>
        <w:tc>
          <w:tcPr>
            <w:tcW w:w="2603" w:type="dxa"/>
          </w:tcPr>
          <w:p w14:paraId="40E57549"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w:t>
            </w:r>
            <w:proofErr w:type="spellStart"/>
            <w:r w:rsidRPr="00507462">
              <w:rPr>
                <w:rFonts w:cs="Times New Roman"/>
                <w:lang w:val="en-US"/>
              </w:rPr>
              <w:t>Islahi</w:t>
            </w:r>
            <w:proofErr w:type="spellEnd"/>
          </w:p>
        </w:tc>
        <w:tc>
          <w:tcPr>
            <w:tcW w:w="3039" w:type="dxa"/>
          </w:tcPr>
          <w:p w14:paraId="3DD14DAF"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Fazal Saeed Haqqani faction</w:t>
            </w:r>
          </w:p>
        </w:tc>
        <w:tc>
          <w:tcPr>
            <w:tcW w:w="2382" w:type="dxa"/>
          </w:tcPr>
          <w:p w14:paraId="219DF616"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0342B093"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1354AAE"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5864</w:t>
            </w:r>
          </w:p>
        </w:tc>
        <w:tc>
          <w:tcPr>
            <w:tcW w:w="2603" w:type="dxa"/>
          </w:tcPr>
          <w:p w14:paraId="547EED3F"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TTP-KM</w:t>
            </w:r>
          </w:p>
        </w:tc>
        <w:tc>
          <w:tcPr>
            <w:tcW w:w="3039" w:type="dxa"/>
          </w:tcPr>
          <w:p w14:paraId="2460634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TTP - Khalid Mehsud faction, TTP - Khan Said </w:t>
            </w:r>
            <w:proofErr w:type="spellStart"/>
            <w:r w:rsidRPr="00507462">
              <w:rPr>
                <w:rFonts w:cs="Times New Roman"/>
                <w:lang w:val="en-US"/>
              </w:rPr>
              <w:t>Sajna</w:t>
            </w:r>
            <w:proofErr w:type="spellEnd"/>
            <w:r w:rsidRPr="00507462">
              <w:rPr>
                <w:rFonts w:cs="Times New Roman"/>
                <w:lang w:val="en-US"/>
              </w:rPr>
              <w:t xml:space="preserve"> faction</w:t>
            </w:r>
          </w:p>
        </w:tc>
        <w:tc>
          <w:tcPr>
            <w:tcW w:w="2382" w:type="dxa"/>
          </w:tcPr>
          <w:p w14:paraId="20CD6905"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37B1B08F"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07C9D05"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5865</w:t>
            </w:r>
          </w:p>
        </w:tc>
        <w:tc>
          <w:tcPr>
            <w:tcW w:w="2603" w:type="dxa"/>
          </w:tcPr>
          <w:p w14:paraId="37A0835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TTP-SM</w:t>
            </w:r>
          </w:p>
        </w:tc>
        <w:tc>
          <w:tcPr>
            <w:tcW w:w="3039" w:type="dxa"/>
          </w:tcPr>
          <w:p w14:paraId="23DB65C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Shehryar Mehsud faction</w:t>
            </w:r>
          </w:p>
        </w:tc>
        <w:tc>
          <w:tcPr>
            <w:tcW w:w="2382" w:type="dxa"/>
          </w:tcPr>
          <w:p w14:paraId="32DBDCC8"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13D3F7FC"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6CF37DD"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1102</w:t>
            </w:r>
          </w:p>
        </w:tc>
        <w:tc>
          <w:tcPr>
            <w:tcW w:w="2603" w:type="dxa"/>
          </w:tcPr>
          <w:p w14:paraId="469EF1ED"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MR</w:t>
            </w:r>
          </w:p>
        </w:tc>
        <w:tc>
          <w:tcPr>
            <w:tcW w:w="3039" w:type="dxa"/>
          </w:tcPr>
          <w:p w14:paraId="5AB3E65D"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Mulla Rafique faction</w:t>
            </w:r>
          </w:p>
        </w:tc>
        <w:tc>
          <w:tcPr>
            <w:tcW w:w="2382" w:type="dxa"/>
          </w:tcPr>
          <w:p w14:paraId="429972C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55764EC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45DD35EB"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1103</w:t>
            </w:r>
          </w:p>
        </w:tc>
        <w:tc>
          <w:tcPr>
            <w:tcW w:w="2603" w:type="dxa"/>
          </w:tcPr>
          <w:p w14:paraId="526A5B20"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MT</w:t>
            </w:r>
          </w:p>
        </w:tc>
        <w:tc>
          <w:tcPr>
            <w:tcW w:w="3039" w:type="dxa"/>
          </w:tcPr>
          <w:p w14:paraId="5536C3E6"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TTP - Mullah </w:t>
            </w:r>
            <w:proofErr w:type="spellStart"/>
            <w:r w:rsidRPr="00507462">
              <w:rPr>
                <w:rFonts w:cs="Times New Roman"/>
                <w:lang w:val="en-US"/>
              </w:rPr>
              <w:t>Toofan</w:t>
            </w:r>
            <w:proofErr w:type="spellEnd"/>
            <w:r w:rsidRPr="00507462">
              <w:rPr>
                <w:rFonts w:cs="Times New Roman"/>
                <w:lang w:val="en-US"/>
              </w:rPr>
              <w:t xml:space="preserve"> faction</w:t>
            </w:r>
          </w:p>
        </w:tc>
        <w:tc>
          <w:tcPr>
            <w:tcW w:w="2382" w:type="dxa"/>
          </w:tcPr>
          <w:p w14:paraId="3106304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6A3ADA53"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36B943B2"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1101</w:t>
            </w:r>
          </w:p>
        </w:tc>
        <w:tc>
          <w:tcPr>
            <w:tcW w:w="2603" w:type="dxa"/>
          </w:tcPr>
          <w:p w14:paraId="7C66D2DC"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TA</w:t>
            </w:r>
          </w:p>
        </w:tc>
        <w:tc>
          <w:tcPr>
            <w:tcW w:w="3039" w:type="dxa"/>
          </w:tcPr>
          <w:p w14:paraId="0FB441E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TTP - Tariq Afridi faction, Asian Tigers</w:t>
            </w:r>
          </w:p>
        </w:tc>
        <w:tc>
          <w:tcPr>
            <w:tcW w:w="2382" w:type="dxa"/>
          </w:tcPr>
          <w:p w14:paraId="1150F7B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12F27344"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ED6959D" w14:textId="77777777" w:rsidR="00D17142" w:rsidRPr="00507462" w:rsidRDefault="00D17142" w:rsidP="00CE5F38">
            <w:pPr>
              <w:spacing w:line="276" w:lineRule="auto"/>
              <w:jc w:val="left"/>
              <w:rPr>
                <w:rFonts w:cs="Times New Roman"/>
                <w:b w:val="0"/>
                <w:bCs w:val="0"/>
                <w:lang w:val="en-US"/>
              </w:rPr>
            </w:pPr>
            <w:r w:rsidRPr="00507462">
              <w:rPr>
                <w:rFonts w:cs="Times New Roman"/>
                <w:lang w:val="en-US"/>
              </w:rPr>
              <w:t>791</w:t>
            </w:r>
          </w:p>
        </w:tc>
        <w:tc>
          <w:tcPr>
            <w:tcW w:w="2603" w:type="dxa"/>
          </w:tcPr>
          <w:p w14:paraId="3936A4B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Turi</w:t>
            </w:r>
            <w:proofErr w:type="spellEnd"/>
          </w:p>
        </w:tc>
        <w:tc>
          <w:tcPr>
            <w:tcW w:w="3039" w:type="dxa"/>
          </w:tcPr>
          <w:p w14:paraId="0059E3E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3893CE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Anchor conflict</w:t>
            </w:r>
          </w:p>
        </w:tc>
      </w:tr>
      <w:tr w:rsidR="00D17142" w:rsidRPr="00507462" w14:paraId="2F562FA9"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A3CB785" w14:textId="77777777" w:rsidR="00D17142" w:rsidRPr="00507462" w:rsidRDefault="00D17142" w:rsidP="00CE5F38">
            <w:pPr>
              <w:spacing w:line="276" w:lineRule="auto"/>
              <w:jc w:val="left"/>
              <w:rPr>
                <w:rFonts w:cs="Times New Roman"/>
                <w:lang w:val="en-US"/>
              </w:rPr>
            </w:pPr>
            <w:r w:rsidRPr="00507462">
              <w:rPr>
                <w:rFonts w:cs="Times New Roman"/>
                <w:lang w:val="en-US"/>
              </w:rPr>
              <w:t>287</w:t>
            </w:r>
          </w:p>
        </w:tc>
        <w:tc>
          <w:tcPr>
            <w:tcW w:w="2603" w:type="dxa"/>
          </w:tcPr>
          <w:p w14:paraId="06596815"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BLA</w:t>
            </w:r>
          </w:p>
        </w:tc>
        <w:tc>
          <w:tcPr>
            <w:tcW w:w="3039" w:type="dxa"/>
          </w:tcPr>
          <w:p w14:paraId="2EFA8F9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The </w:t>
            </w:r>
            <w:proofErr w:type="spellStart"/>
            <w:r w:rsidRPr="00507462">
              <w:rPr>
                <w:rFonts w:cs="Times New Roman"/>
                <w:lang w:val="en-US"/>
              </w:rPr>
              <w:t>Balochistan</w:t>
            </w:r>
            <w:proofErr w:type="spellEnd"/>
            <w:r w:rsidRPr="00507462">
              <w:rPr>
                <w:rFonts w:cs="Times New Roman"/>
                <w:lang w:val="en-US"/>
              </w:rPr>
              <w:t xml:space="preserve"> Liberation Army</w:t>
            </w:r>
          </w:p>
        </w:tc>
        <w:tc>
          <w:tcPr>
            <w:tcW w:w="2382" w:type="dxa"/>
          </w:tcPr>
          <w:p w14:paraId="5D62B8B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5062A99D"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186F29AF" w14:textId="77777777" w:rsidR="00D17142" w:rsidRPr="00507462" w:rsidRDefault="00D17142" w:rsidP="00CE5F38">
            <w:pPr>
              <w:spacing w:line="276" w:lineRule="auto"/>
              <w:jc w:val="left"/>
              <w:rPr>
                <w:rFonts w:cs="Times New Roman"/>
                <w:bCs w:val="0"/>
                <w:lang w:val="en-US"/>
              </w:rPr>
            </w:pPr>
            <w:r w:rsidRPr="00507462">
              <w:rPr>
                <w:rFonts w:cs="Times New Roman"/>
                <w:lang w:val="en-US"/>
              </w:rPr>
              <w:t>289</w:t>
            </w:r>
          </w:p>
        </w:tc>
        <w:tc>
          <w:tcPr>
            <w:tcW w:w="2603" w:type="dxa"/>
          </w:tcPr>
          <w:p w14:paraId="7B9ED664"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BRA</w:t>
            </w:r>
          </w:p>
        </w:tc>
        <w:tc>
          <w:tcPr>
            <w:tcW w:w="3039" w:type="dxa"/>
          </w:tcPr>
          <w:p w14:paraId="1793C6E5"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Baloch Republican Army</w:t>
            </w:r>
          </w:p>
        </w:tc>
        <w:tc>
          <w:tcPr>
            <w:tcW w:w="2382" w:type="dxa"/>
          </w:tcPr>
          <w:p w14:paraId="1B420FB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Friction</w:t>
            </w:r>
          </w:p>
        </w:tc>
      </w:tr>
      <w:tr w:rsidR="00D17142" w:rsidRPr="00507462" w14:paraId="4CB8E6E0"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411D1B6" w14:textId="77777777" w:rsidR="00D17142" w:rsidRPr="00507462" w:rsidRDefault="00D17142" w:rsidP="00CE5F38">
            <w:pPr>
              <w:spacing w:line="276" w:lineRule="auto"/>
              <w:jc w:val="left"/>
              <w:rPr>
                <w:rFonts w:cs="Times New Roman"/>
                <w:bCs w:val="0"/>
                <w:lang w:val="en-US"/>
              </w:rPr>
            </w:pPr>
            <w:r w:rsidRPr="00507462">
              <w:rPr>
                <w:rFonts w:cs="Times New Roman"/>
                <w:lang w:val="en-US"/>
              </w:rPr>
              <w:t>375</w:t>
            </w:r>
          </w:p>
        </w:tc>
        <w:tc>
          <w:tcPr>
            <w:tcW w:w="2603" w:type="dxa"/>
          </w:tcPr>
          <w:p w14:paraId="6AA71F9C"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Forces of Abdul Rahman Khan</w:t>
            </w:r>
          </w:p>
        </w:tc>
        <w:tc>
          <w:tcPr>
            <w:tcW w:w="3039" w:type="dxa"/>
          </w:tcPr>
          <w:p w14:paraId="2874A47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DD6990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40D79035"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6C7DF098" w14:textId="77777777" w:rsidR="00D17142" w:rsidRPr="00507462" w:rsidRDefault="00D17142" w:rsidP="00CE5F38">
            <w:pPr>
              <w:spacing w:line="276" w:lineRule="auto"/>
              <w:jc w:val="left"/>
              <w:rPr>
                <w:rFonts w:cs="Times New Roman"/>
                <w:lang w:val="en-US"/>
              </w:rPr>
            </w:pPr>
            <w:r w:rsidRPr="00507462">
              <w:rPr>
                <w:rFonts w:cs="Times New Roman"/>
                <w:lang w:val="en-US"/>
              </w:rPr>
              <w:t>376</w:t>
            </w:r>
          </w:p>
        </w:tc>
        <w:tc>
          <w:tcPr>
            <w:tcW w:w="2603" w:type="dxa"/>
          </w:tcPr>
          <w:p w14:paraId="3683F387"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Forces of Amanullah</w:t>
            </w:r>
          </w:p>
        </w:tc>
        <w:tc>
          <w:tcPr>
            <w:tcW w:w="3039" w:type="dxa"/>
          </w:tcPr>
          <w:p w14:paraId="7F2242B4"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6065EA3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11560499"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28C412A1" w14:textId="77777777" w:rsidR="00D17142" w:rsidRPr="00507462" w:rsidRDefault="00D17142" w:rsidP="00CE5F38">
            <w:pPr>
              <w:spacing w:line="276" w:lineRule="auto"/>
              <w:jc w:val="left"/>
              <w:rPr>
                <w:rFonts w:cs="Times New Roman"/>
                <w:lang w:val="en-US"/>
              </w:rPr>
            </w:pPr>
            <w:r w:rsidRPr="00507462">
              <w:rPr>
                <w:rFonts w:cs="Times New Roman"/>
                <w:lang w:val="en-US"/>
              </w:rPr>
              <w:t>378</w:t>
            </w:r>
          </w:p>
        </w:tc>
        <w:tc>
          <w:tcPr>
            <w:tcW w:w="2603" w:type="dxa"/>
          </w:tcPr>
          <w:p w14:paraId="050B6802"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Forces of </w:t>
            </w:r>
            <w:proofErr w:type="spellStart"/>
            <w:r w:rsidRPr="00507462">
              <w:rPr>
                <w:rFonts w:cs="Times New Roman"/>
                <w:lang w:val="en-US"/>
              </w:rPr>
              <w:t>Arbab</w:t>
            </w:r>
            <w:proofErr w:type="spellEnd"/>
            <w:r w:rsidRPr="00507462">
              <w:rPr>
                <w:rFonts w:cs="Times New Roman"/>
                <w:lang w:val="en-US"/>
              </w:rPr>
              <w:t xml:space="preserve"> </w:t>
            </w:r>
            <w:proofErr w:type="spellStart"/>
            <w:r w:rsidRPr="00507462">
              <w:rPr>
                <w:rFonts w:cs="Times New Roman"/>
                <w:lang w:val="en-US"/>
              </w:rPr>
              <w:t>Basir</w:t>
            </w:r>
            <w:proofErr w:type="spellEnd"/>
          </w:p>
        </w:tc>
        <w:tc>
          <w:tcPr>
            <w:tcW w:w="3039" w:type="dxa"/>
          </w:tcPr>
          <w:p w14:paraId="21A1CD1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57451C28"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05F88DD4"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2BFB21CC" w14:textId="77777777" w:rsidR="00D17142" w:rsidRPr="00507462" w:rsidRDefault="00D17142" w:rsidP="00CE5F38">
            <w:pPr>
              <w:spacing w:line="276" w:lineRule="auto"/>
              <w:jc w:val="left"/>
              <w:rPr>
                <w:rFonts w:cs="Times New Roman"/>
                <w:lang w:val="en-US"/>
              </w:rPr>
            </w:pPr>
            <w:r w:rsidRPr="00507462">
              <w:rPr>
                <w:rFonts w:cs="Times New Roman"/>
                <w:bCs w:val="0"/>
                <w:lang w:val="en-US"/>
              </w:rPr>
              <w:t>6356</w:t>
            </w:r>
          </w:p>
        </w:tc>
        <w:tc>
          <w:tcPr>
            <w:tcW w:w="2603" w:type="dxa"/>
          </w:tcPr>
          <w:p w14:paraId="5C4C5C22"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Government of United Kingdom, Government of United States</w:t>
            </w:r>
          </w:p>
        </w:tc>
        <w:tc>
          <w:tcPr>
            <w:tcW w:w="3039" w:type="dxa"/>
          </w:tcPr>
          <w:p w14:paraId="78777A1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A929F5E"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26DFD3A2"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2B65A5BB" w14:textId="77777777" w:rsidR="00D17142" w:rsidRPr="00507462" w:rsidRDefault="00D17142" w:rsidP="00CE5F38">
            <w:pPr>
              <w:spacing w:line="276" w:lineRule="auto"/>
              <w:jc w:val="left"/>
              <w:rPr>
                <w:rFonts w:cs="Times New Roman"/>
                <w:lang w:val="en-US"/>
              </w:rPr>
            </w:pPr>
            <w:r w:rsidRPr="00507462">
              <w:rPr>
                <w:rFonts w:cs="Times New Roman"/>
                <w:bCs w:val="0"/>
                <w:lang w:val="en-US"/>
              </w:rPr>
              <w:t>6252</w:t>
            </w:r>
          </w:p>
        </w:tc>
        <w:tc>
          <w:tcPr>
            <w:tcW w:w="2603" w:type="dxa"/>
          </w:tcPr>
          <w:p w14:paraId="7593B4BF"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High Council of Afghanistan Islamic Emirate</w:t>
            </w:r>
          </w:p>
        </w:tc>
        <w:tc>
          <w:tcPr>
            <w:tcW w:w="3039" w:type="dxa"/>
          </w:tcPr>
          <w:p w14:paraId="3E89FDF8"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Taleban</w:t>
            </w:r>
            <w:proofErr w:type="spellEnd"/>
            <w:r w:rsidRPr="00507462">
              <w:rPr>
                <w:rFonts w:cs="Times New Roman"/>
                <w:lang w:val="en-US"/>
              </w:rPr>
              <w:t xml:space="preserve"> - Faction of Mullah Mohammad Rasool Akhund and Mullah Mansoor </w:t>
            </w:r>
            <w:proofErr w:type="spellStart"/>
            <w:r w:rsidRPr="00507462">
              <w:rPr>
                <w:rFonts w:cs="Times New Roman"/>
                <w:lang w:val="en-US"/>
              </w:rPr>
              <w:t>Dadullah</w:t>
            </w:r>
            <w:proofErr w:type="spellEnd"/>
          </w:p>
        </w:tc>
        <w:tc>
          <w:tcPr>
            <w:tcW w:w="2382" w:type="dxa"/>
          </w:tcPr>
          <w:p w14:paraId="4EE0F33A"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0F466890"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3C6C657" w14:textId="77777777" w:rsidR="00D17142" w:rsidRPr="00507462" w:rsidRDefault="00D17142" w:rsidP="00CE5F38">
            <w:pPr>
              <w:spacing w:line="276" w:lineRule="auto"/>
              <w:jc w:val="left"/>
              <w:rPr>
                <w:rFonts w:cs="Times New Roman"/>
                <w:lang w:val="en-US"/>
              </w:rPr>
            </w:pPr>
            <w:r w:rsidRPr="00507462">
              <w:rPr>
                <w:rFonts w:cs="Times New Roman"/>
                <w:bCs w:val="0"/>
                <w:lang w:val="en-US"/>
              </w:rPr>
              <w:t>6318</w:t>
            </w:r>
            <w:r w:rsidRPr="00507462" w:rsidDel="007D39E9">
              <w:rPr>
                <w:rFonts w:cs="Times New Roman"/>
                <w:bCs w:val="0"/>
                <w:lang w:val="en-US"/>
              </w:rPr>
              <w:t xml:space="preserve"> </w:t>
            </w:r>
          </w:p>
        </w:tc>
        <w:tc>
          <w:tcPr>
            <w:tcW w:w="2603" w:type="dxa"/>
          </w:tcPr>
          <w:p w14:paraId="2BB3E54D"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High Council of Afghanistan Islamic Emirate, IS</w:t>
            </w:r>
          </w:p>
        </w:tc>
        <w:tc>
          <w:tcPr>
            <w:tcW w:w="3039" w:type="dxa"/>
          </w:tcPr>
          <w:p w14:paraId="2F7091D1"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Taleban</w:t>
            </w:r>
            <w:proofErr w:type="spellEnd"/>
            <w:r w:rsidRPr="00507462">
              <w:rPr>
                <w:rFonts w:cs="Times New Roman"/>
                <w:lang w:val="en-US"/>
              </w:rPr>
              <w:t xml:space="preserve"> - Faction of Mullah Mohammad Rasool Akhund and Mullah Mansoor </w:t>
            </w:r>
            <w:proofErr w:type="spellStart"/>
            <w:r w:rsidRPr="00507462">
              <w:rPr>
                <w:rFonts w:cs="Times New Roman"/>
                <w:lang w:val="en-US"/>
              </w:rPr>
              <w:t>Dadullah</w:t>
            </w:r>
            <w:proofErr w:type="spellEnd"/>
            <w:r w:rsidRPr="00507462">
              <w:rPr>
                <w:rFonts w:cs="Times New Roman"/>
                <w:lang w:val="en-US"/>
              </w:rPr>
              <w:t>, Islamic State</w:t>
            </w:r>
          </w:p>
        </w:tc>
        <w:tc>
          <w:tcPr>
            <w:tcW w:w="2382" w:type="dxa"/>
          </w:tcPr>
          <w:p w14:paraId="0C96C669"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79A58D8A"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1B261B8E" w14:textId="77777777" w:rsidR="00D17142" w:rsidRPr="00507462" w:rsidRDefault="00D17142" w:rsidP="00CE5F38">
            <w:pPr>
              <w:spacing w:line="276" w:lineRule="auto"/>
              <w:jc w:val="left"/>
              <w:rPr>
                <w:rFonts w:cs="Times New Roman"/>
                <w:lang w:val="en-US"/>
              </w:rPr>
            </w:pPr>
            <w:r w:rsidRPr="00507462">
              <w:rPr>
                <w:rFonts w:cs="Times New Roman"/>
                <w:bCs w:val="0"/>
                <w:lang w:val="en-US"/>
              </w:rPr>
              <w:t>299</w:t>
            </w:r>
          </w:p>
        </w:tc>
        <w:tc>
          <w:tcPr>
            <w:tcW w:w="2603" w:type="dxa"/>
          </w:tcPr>
          <w:p w14:paraId="1FFBD5C1"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w:t>
            </w:r>
            <w:r w:rsidRPr="00507462" w:rsidDel="00F60552">
              <w:rPr>
                <w:rFonts w:cs="Times New Roman"/>
                <w:lang w:val="en-US"/>
              </w:rPr>
              <w:t xml:space="preserve"> </w:t>
            </w:r>
          </w:p>
        </w:tc>
        <w:tc>
          <w:tcPr>
            <w:tcW w:w="3039" w:type="dxa"/>
          </w:tcPr>
          <w:p w14:paraId="1B440550"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1B8C8A62"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095AB128"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5F33F352" w14:textId="77777777" w:rsidR="00D17142" w:rsidRPr="00507462" w:rsidRDefault="00D17142" w:rsidP="00CE5F38">
            <w:pPr>
              <w:spacing w:line="276" w:lineRule="auto"/>
              <w:jc w:val="left"/>
              <w:rPr>
                <w:rFonts w:cs="Times New Roman"/>
                <w:lang w:val="en-US"/>
              </w:rPr>
            </w:pPr>
            <w:r w:rsidRPr="00507462">
              <w:rPr>
                <w:rFonts w:cs="Times New Roman"/>
                <w:bCs w:val="0"/>
                <w:lang w:val="en-US"/>
              </w:rPr>
              <w:t>292</w:t>
            </w:r>
          </w:p>
        </w:tc>
        <w:tc>
          <w:tcPr>
            <w:tcW w:w="2603" w:type="dxa"/>
          </w:tcPr>
          <w:p w14:paraId="670A8B4B"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lang w:val="en-US"/>
              </w:rPr>
              <w:t>Jam'iyyat-i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w:t>
            </w:r>
          </w:p>
        </w:tc>
        <w:tc>
          <w:tcPr>
            <w:tcW w:w="3039" w:type="dxa"/>
          </w:tcPr>
          <w:p w14:paraId="1A8EBBC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
        </w:tc>
        <w:tc>
          <w:tcPr>
            <w:tcW w:w="2382" w:type="dxa"/>
          </w:tcPr>
          <w:p w14:paraId="70C67A9C"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714CDF4F"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774AF005" w14:textId="77777777" w:rsidR="00D17142" w:rsidRPr="00507462" w:rsidRDefault="00D17142" w:rsidP="00CE5F38">
            <w:pPr>
              <w:spacing w:line="276" w:lineRule="auto"/>
              <w:jc w:val="left"/>
              <w:rPr>
                <w:rFonts w:cs="Times New Roman"/>
                <w:lang w:val="en-US"/>
              </w:rPr>
            </w:pPr>
            <w:r w:rsidRPr="00507462">
              <w:rPr>
                <w:rFonts w:cs="Times New Roman"/>
                <w:lang w:val="en-US"/>
              </w:rPr>
              <w:t>3192</w:t>
            </w:r>
          </w:p>
        </w:tc>
        <w:tc>
          <w:tcPr>
            <w:tcW w:w="2603" w:type="dxa"/>
          </w:tcPr>
          <w:p w14:paraId="10E6DB44"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UBA</w:t>
            </w:r>
          </w:p>
        </w:tc>
        <w:tc>
          <w:tcPr>
            <w:tcW w:w="3039" w:type="dxa"/>
          </w:tcPr>
          <w:p w14:paraId="03768577"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United Baloch Army</w:t>
            </w:r>
          </w:p>
        </w:tc>
        <w:tc>
          <w:tcPr>
            <w:tcW w:w="2382" w:type="dxa"/>
          </w:tcPr>
          <w:p w14:paraId="74EADDD3"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r w:rsidR="00D17142" w:rsidRPr="00507462" w14:paraId="3A10CB10" w14:textId="77777777" w:rsidTr="00CE5F38">
        <w:tc>
          <w:tcPr>
            <w:cnfStyle w:val="001000000000" w:firstRow="0" w:lastRow="0" w:firstColumn="1" w:lastColumn="0" w:oddVBand="0" w:evenVBand="0" w:oddHBand="0" w:evenHBand="0" w:firstRowFirstColumn="0" w:firstRowLastColumn="0" w:lastRowFirstColumn="0" w:lastRowLastColumn="0"/>
            <w:tcW w:w="992" w:type="dxa"/>
          </w:tcPr>
          <w:p w14:paraId="2D1FDD0D" w14:textId="77777777" w:rsidR="00D17142" w:rsidRPr="00507462" w:rsidRDefault="00D17142" w:rsidP="00CE5F38">
            <w:pPr>
              <w:spacing w:line="276" w:lineRule="auto"/>
              <w:jc w:val="left"/>
              <w:rPr>
                <w:rFonts w:cs="Times New Roman"/>
                <w:lang w:val="en-US"/>
              </w:rPr>
            </w:pPr>
            <w:r w:rsidRPr="00507462">
              <w:rPr>
                <w:rFonts w:cs="Times New Roman"/>
                <w:lang w:val="en-US"/>
              </w:rPr>
              <w:t>304</w:t>
            </w:r>
          </w:p>
        </w:tc>
        <w:tc>
          <w:tcPr>
            <w:tcW w:w="2603" w:type="dxa"/>
          </w:tcPr>
          <w:p w14:paraId="3A6FFF3C" w14:textId="77777777" w:rsidR="00D17142" w:rsidRPr="00507462" w:rsidRDefault="00D17142" w:rsidP="00CE5F38">
            <w:pPr>
              <w:spacing w:line="276" w:lineRule="auto"/>
              <w:contextualSpacing/>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UIFSA</w:t>
            </w:r>
            <w:r w:rsidRPr="00507462" w:rsidDel="007D39E9">
              <w:rPr>
                <w:rFonts w:cs="Times New Roman"/>
                <w:lang w:val="en-US"/>
              </w:rPr>
              <w:t xml:space="preserve"> </w:t>
            </w:r>
          </w:p>
        </w:tc>
        <w:tc>
          <w:tcPr>
            <w:tcW w:w="3039" w:type="dxa"/>
          </w:tcPr>
          <w:p w14:paraId="759F6D85" w14:textId="77777777" w:rsidR="00D17142" w:rsidRPr="00507462" w:rsidRDefault="00D17142"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United Islamic Front for the Salvation of Afghanistan</w:t>
            </w:r>
            <w:r w:rsidRPr="00507462" w:rsidDel="007D39E9">
              <w:rPr>
                <w:rFonts w:cs="Times New Roman"/>
                <w:lang w:val="en-US"/>
              </w:rPr>
              <w:t xml:space="preserve"> </w:t>
            </w:r>
          </w:p>
        </w:tc>
        <w:tc>
          <w:tcPr>
            <w:tcW w:w="2382" w:type="dxa"/>
          </w:tcPr>
          <w:p w14:paraId="00398786" w14:textId="77777777" w:rsidR="00D17142" w:rsidRPr="00507462" w:rsidRDefault="00D17142" w:rsidP="00CE5F38">
            <w:pPr>
              <w:keepNext/>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 xml:space="preserve">Friction </w:t>
            </w:r>
          </w:p>
        </w:tc>
      </w:tr>
    </w:tbl>
    <w:p w14:paraId="314B052C" w14:textId="77777777" w:rsidR="00D17142" w:rsidRPr="00507462" w:rsidRDefault="00D17142" w:rsidP="00D17142">
      <w:pPr>
        <w:pStyle w:val="Caption"/>
        <w:spacing w:after="0" w:line="276" w:lineRule="auto"/>
        <w:rPr>
          <w:rFonts w:cs="Times New Roman"/>
          <w:lang w:val="en-US"/>
        </w:rPr>
      </w:pPr>
    </w:p>
    <w:p w14:paraId="2612417A" w14:textId="77777777" w:rsidR="00D17142" w:rsidRPr="00507462" w:rsidRDefault="00D17142" w:rsidP="00D17142">
      <w:pPr>
        <w:pStyle w:val="Caption"/>
        <w:spacing w:after="0" w:line="276" w:lineRule="auto"/>
        <w:jc w:val="center"/>
        <w:rPr>
          <w:rFonts w:cs="Times New Roman"/>
          <w:u w:val="single"/>
          <w:lang w:val="en-US"/>
        </w:rPr>
      </w:pPr>
      <w:r w:rsidRPr="00507462">
        <w:rPr>
          <w:rFonts w:cs="Times New Roman"/>
          <w:color w:val="000000" w:themeColor="text1"/>
          <w:sz w:val="22"/>
          <w:szCs w:val="22"/>
          <w:lang w:val="en-US"/>
        </w:rPr>
        <w:t xml:space="preserve">Table </w:t>
      </w:r>
      <w:r w:rsidRPr="00507462">
        <w:rPr>
          <w:rFonts w:cs="Times New Roman"/>
          <w:color w:val="000000" w:themeColor="text1"/>
          <w:lang w:val="en-US"/>
        </w:rPr>
        <w:fldChar w:fldCharType="begin"/>
      </w:r>
      <w:r w:rsidRPr="00507462">
        <w:rPr>
          <w:rFonts w:cs="Times New Roman"/>
          <w:color w:val="000000" w:themeColor="text1"/>
          <w:sz w:val="22"/>
          <w:szCs w:val="22"/>
          <w:lang w:val="en-US"/>
        </w:rPr>
        <w:instrText xml:space="preserve"> SEQ Table \* ARABIC </w:instrText>
      </w:r>
      <w:r w:rsidRPr="00507462">
        <w:rPr>
          <w:rFonts w:cs="Times New Roman"/>
          <w:color w:val="000000" w:themeColor="text1"/>
          <w:lang w:val="en-US"/>
        </w:rPr>
        <w:fldChar w:fldCharType="separate"/>
      </w:r>
      <w:r w:rsidRPr="00507462">
        <w:rPr>
          <w:rFonts w:cs="Times New Roman"/>
          <w:noProof/>
          <w:color w:val="000000" w:themeColor="text1"/>
          <w:sz w:val="22"/>
          <w:szCs w:val="22"/>
          <w:lang w:val="en-US"/>
        </w:rPr>
        <w:t>3</w:t>
      </w:r>
      <w:r w:rsidRPr="00507462">
        <w:rPr>
          <w:rFonts w:cs="Times New Roman"/>
          <w:color w:val="000000" w:themeColor="text1"/>
          <w:lang w:val="en-US"/>
        </w:rPr>
        <w:fldChar w:fldCharType="end"/>
      </w:r>
      <w:r w:rsidRPr="00507462">
        <w:rPr>
          <w:rFonts w:cs="Times New Roman"/>
          <w:color w:val="000000" w:themeColor="text1"/>
          <w:sz w:val="22"/>
          <w:szCs w:val="22"/>
          <w:lang w:val="en-US"/>
        </w:rPr>
        <w:t xml:space="preserve">:List of the relevant actors involved in the armed conflict in the Afghan-Pakistani borderlands </w:t>
      </w:r>
    </w:p>
    <w:p w14:paraId="2566ACA7" w14:textId="77777777" w:rsidR="00D17142" w:rsidRPr="00507462" w:rsidRDefault="00D17142" w:rsidP="00D17142">
      <w:pPr>
        <w:spacing w:after="0" w:line="276" w:lineRule="auto"/>
        <w:jc w:val="left"/>
        <w:rPr>
          <w:rFonts w:cs="Times New Roman"/>
          <w:u w:val="single"/>
          <w:lang w:val="en-US"/>
        </w:rPr>
      </w:pPr>
    </w:p>
    <w:p w14:paraId="40B891A4" w14:textId="77777777" w:rsidR="00D17142" w:rsidRPr="00507462" w:rsidRDefault="00D17142" w:rsidP="00D17142">
      <w:pPr>
        <w:spacing w:after="0" w:line="276" w:lineRule="auto"/>
        <w:jc w:val="left"/>
        <w:rPr>
          <w:rFonts w:cs="Times New Roman"/>
          <w:u w:val="single"/>
          <w:lang w:val="en-US"/>
        </w:rPr>
      </w:pPr>
    </w:p>
    <w:p w14:paraId="6EFA5982" w14:textId="37F1578D" w:rsidR="00D17142" w:rsidRPr="00507462" w:rsidRDefault="00D17142" w:rsidP="00D17142">
      <w:pPr>
        <w:spacing w:after="0" w:line="276" w:lineRule="auto"/>
        <w:jc w:val="left"/>
        <w:rPr>
          <w:rFonts w:cs="Times New Roman"/>
          <w:u w:val="single"/>
          <w:lang w:val="en-US"/>
        </w:rPr>
      </w:pPr>
      <w:r w:rsidRPr="00507462">
        <w:rPr>
          <w:rFonts w:cs="Times New Roman"/>
          <w:u w:val="single"/>
          <w:lang w:val="en-US"/>
        </w:rPr>
        <w:lastRenderedPageBreak/>
        <w:t>Actors added through friction mechanism for specific years only:</w:t>
      </w:r>
    </w:p>
    <w:p w14:paraId="1548BE13"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2001: UIFSA, Government of United Kingdom and Government of United States</w:t>
      </w:r>
    </w:p>
    <w:p w14:paraId="22B09D78"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2003: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Forces of Abdul Rahman Khan, Forces of Amanullah </w:t>
      </w:r>
    </w:p>
    <w:p w14:paraId="6C95D1C4"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2006: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Forces of Abdul Rahman Khan, Forces of </w:t>
      </w:r>
      <w:proofErr w:type="spellStart"/>
      <w:r w:rsidRPr="00507462">
        <w:rPr>
          <w:rFonts w:cs="Times New Roman"/>
          <w:lang w:val="en-US"/>
        </w:rPr>
        <w:t>Arbab</w:t>
      </w:r>
      <w:proofErr w:type="spellEnd"/>
      <w:r w:rsidRPr="00507462">
        <w:rPr>
          <w:rFonts w:cs="Times New Roman"/>
          <w:lang w:val="en-US"/>
        </w:rPr>
        <w:t xml:space="preserve"> </w:t>
      </w:r>
      <w:proofErr w:type="spellStart"/>
      <w:r w:rsidRPr="00507462">
        <w:rPr>
          <w:rFonts w:cs="Times New Roman"/>
          <w:lang w:val="en-US"/>
        </w:rPr>
        <w:t>Basir</w:t>
      </w:r>
      <w:proofErr w:type="spellEnd"/>
    </w:p>
    <w:p w14:paraId="4A9D4FDA" w14:textId="77777777" w:rsidR="00D17142" w:rsidRPr="00507462" w:rsidRDefault="00D17142" w:rsidP="00D17142">
      <w:pPr>
        <w:pStyle w:val="ListParagraph"/>
        <w:numPr>
          <w:ilvl w:val="0"/>
          <w:numId w:val="36"/>
        </w:numPr>
        <w:spacing w:after="0" w:line="276" w:lineRule="auto"/>
        <w:rPr>
          <w:rFonts w:cs="Times New Roman"/>
          <w:lang w:val="en-US"/>
        </w:rPr>
      </w:pPr>
      <w:r w:rsidRPr="00507462">
        <w:rPr>
          <w:rFonts w:cs="Times New Roman"/>
          <w:lang w:val="en-US"/>
        </w:rPr>
        <w:t xml:space="preserve">2007: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roofErr w:type="spellStart"/>
      <w:r w:rsidRPr="00507462">
        <w:rPr>
          <w:rFonts w:cs="Times New Roman"/>
          <w:lang w:val="en-US"/>
        </w:rPr>
        <w:t>Jam'iyyat-i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w:t>
      </w:r>
      <w:r w:rsidRPr="00507462" w:rsidDel="00406A46">
        <w:rPr>
          <w:rFonts w:cs="Times New Roman"/>
          <w:lang w:val="en-US"/>
        </w:rPr>
        <w:t xml:space="preserve"> </w:t>
      </w:r>
    </w:p>
    <w:p w14:paraId="100D3D95"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2008: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6700395F"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2009: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0EA5CCDA"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2010: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09B08AC9"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2011: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54C8EE5A"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2012: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3B6CC86A"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2013: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BLA, UBA</w:t>
      </w:r>
    </w:p>
    <w:p w14:paraId="57515C8E"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2014: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w:t>
      </w:r>
    </w:p>
    <w:p w14:paraId="67588974"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2015: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High Council of Afghanistan Islamic Emirate, High Council of Afghanistan Islamic Emirate and IS </w:t>
      </w:r>
    </w:p>
    <w:p w14:paraId="4A9E0720" w14:textId="77777777" w:rsidR="00D17142" w:rsidRPr="00507462" w:rsidRDefault="00D17142" w:rsidP="00D17142">
      <w:pPr>
        <w:pStyle w:val="ListParagraph"/>
        <w:numPr>
          <w:ilvl w:val="0"/>
          <w:numId w:val="36"/>
        </w:numPr>
        <w:spacing w:after="0" w:line="276" w:lineRule="auto"/>
        <w:jc w:val="left"/>
        <w:rPr>
          <w:rFonts w:cs="Times New Roman"/>
          <w:lang w:val="en-US"/>
        </w:rPr>
      </w:pPr>
      <w:r w:rsidRPr="00507462">
        <w:rPr>
          <w:rFonts w:cs="Times New Roman"/>
          <w:lang w:val="en-US"/>
        </w:rPr>
        <w:t xml:space="preserve">2016: </w:t>
      </w:r>
      <w:proofErr w:type="spellStart"/>
      <w:r w:rsidRPr="00507462">
        <w:rPr>
          <w:rFonts w:cs="Times New Roman"/>
          <w:lang w:val="en-US"/>
        </w:rPr>
        <w:t>Hizb-i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High Council of Afghanistan Islamic Emirate, BRA</w:t>
      </w:r>
    </w:p>
    <w:p w14:paraId="4607CD39" w14:textId="77777777" w:rsidR="00D17142" w:rsidRPr="00507462" w:rsidRDefault="00D17142" w:rsidP="000E5F23">
      <w:pPr>
        <w:rPr>
          <w:rFonts w:cs="Times New Roman"/>
          <w:lang w:val="en-US"/>
        </w:rPr>
      </w:pPr>
    </w:p>
    <w:p w14:paraId="3762E237" w14:textId="7CBAB2FD" w:rsidR="00AB4518" w:rsidRPr="00507462" w:rsidRDefault="00AB4518" w:rsidP="00BE1628">
      <w:pPr>
        <w:pStyle w:val="Heading2"/>
        <w:spacing w:before="0" w:line="276" w:lineRule="auto"/>
        <w:rPr>
          <w:rFonts w:cs="Times New Roman"/>
          <w:lang w:val="en-US"/>
        </w:rPr>
      </w:pPr>
      <w:bookmarkStart w:id="14" w:name="_Toc98864559"/>
      <w:r w:rsidRPr="00507462">
        <w:rPr>
          <w:rFonts w:cs="Times New Roman"/>
          <w:lang w:val="en-US"/>
        </w:rPr>
        <w:t>Armed conflict in Syria</w:t>
      </w:r>
      <w:r w:rsidR="00306C20" w:rsidRPr="00507462">
        <w:rPr>
          <w:rFonts w:cs="Times New Roman"/>
          <w:lang w:val="en-US"/>
        </w:rPr>
        <w:t>/</w:t>
      </w:r>
      <w:r w:rsidRPr="00507462">
        <w:rPr>
          <w:rFonts w:cs="Times New Roman"/>
          <w:lang w:val="en-US"/>
        </w:rPr>
        <w:t>Iraq</w:t>
      </w:r>
      <w:bookmarkEnd w:id="14"/>
    </w:p>
    <w:p w14:paraId="5868E4CB" w14:textId="7129F010" w:rsidR="00426159" w:rsidRPr="00507462" w:rsidRDefault="00EE17FE" w:rsidP="00985B43">
      <w:pPr>
        <w:spacing w:after="0" w:line="276" w:lineRule="auto"/>
        <w:rPr>
          <w:rFonts w:cs="Times New Roman"/>
          <w:u w:val="single"/>
          <w:lang w:val="en-US"/>
        </w:rPr>
      </w:pPr>
      <w:r w:rsidRPr="00507462">
        <w:rPr>
          <w:rFonts w:cs="Times New Roman"/>
          <w:u w:val="single"/>
          <w:lang w:val="en-US"/>
        </w:rPr>
        <w:t>A</w:t>
      </w:r>
      <w:r w:rsidR="00AB4518" w:rsidRPr="00507462">
        <w:rPr>
          <w:rFonts w:cs="Times New Roman"/>
          <w:u w:val="single"/>
          <w:lang w:val="en-US"/>
        </w:rPr>
        <w:t>nchor conflict:</w:t>
      </w:r>
      <w:r w:rsidR="00AB4518" w:rsidRPr="00507462">
        <w:rPr>
          <w:rFonts w:cs="Times New Roman"/>
          <w:lang w:val="en-US"/>
        </w:rPr>
        <w:t xml:space="preserve"> Islamist insurgency led by I</w:t>
      </w:r>
      <w:r w:rsidR="00C15F10" w:rsidRPr="00507462">
        <w:rPr>
          <w:rFonts w:cs="Times New Roman"/>
          <w:lang w:val="en-US"/>
        </w:rPr>
        <w:t>S</w:t>
      </w:r>
      <w:r w:rsidR="00F107F8" w:rsidRPr="00507462">
        <w:rPr>
          <w:rFonts w:cs="Times New Roman"/>
          <w:lang w:val="en-US"/>
        </w:rPr>
        <w:t>, conflict actors and events added via</w:t>
      </w:r>
      <w:r w:rsidR="00B2176F" w:rsidRPr="00507462">
        <w:rPr>
          <w:rFonts w:cs="Times New Roman"/>
          <w:lang w:val="en-US"/>
        </w:rPr>
        <w:t xml:space="preserve"> </w:t>
      </w:r>
      <w:r w:rsidR="00F107F8" w:rsidRPr="00507462">
        <w:rPr>
          <w:rFonts w:cs="Times New Roman"/>
          <w:lang w:val="en-US"/>
        </w:rPr>
        <w:t xml:space="preserve">spread mechanisms (conflict for Kurdish independence in Iraq, </w:t>
      </w:r>
      <w:proofErr w:type="gramStart"/>
      <w:r w:rsidR="00F107F8" w:rsidRPr="00507462">
        <w:rPr>
          <w:rFonts w:cs="Times New Roman"/>
          <w:lang w:val="en-US"/>
        </w:rPr>
        <w:t>Syria</w:t>
      </w:r>
      <w:proofErr w:type="gramEnd"/>
      <w:r w:rsidR="00F107F8" w:rsidRPr="00507462">
        <w:rPr>
          <w:rFonts w:cs="Times New Roman"/>
          <w:lang w:val="en-US"/>
        </w:rPr>
        <w:t xml:space="preserve"> and Turkey; civil war in Syria), mutation (conflict in Iraq after the US-led invasion</w:t>
      </w:r>
      <w:r w:rsidR="00B2176F" w:rsidRPr="00507462">
        <w:rPr>
          <w:rFonts w:cs="Times New Roman"/>
          <w:lang w:val="en-US"/>
        </w:rPr>
        <w:t>), and friction mechanisms (conflict between the Iranian government and the Kurds in Iran; conflict between the Turkish government and left</w:t>
      </w:r>
      <w:r w:rsidR="00C15F10" w:rsidRPr="00507462">
        <w:rPr>
          <w:rFonts w:cs="Times New Roman"/>
          <w:lang w:val="en-US"/>
        </w:rPr>
        <w:t>-wing</w:t>
      </w:r>
      <w:r w:rsidR="00B2176F" w:rsidRPr="00507462">
        <w:rPr>
          <w:rFonts w:cs="Times New Roman"/>
          <w:lang w:val="en-US"/>
        </w:rPr>
        <w:t xml:space="preserve"> groups).</w:t>
      </w:r>
    </w:p>
    <w:p w14:paraId="1BA27C41" w14:textId="79EF6B32" w:rsidR="00EE17FE" w:rsidRPr="00507462" w:rsidRDefault="003C5F22" w:rsidP="00EE17FE">
      <w:pPr>
        <w:spacing w:after="0" w:line="276" w:lineRule="auto"/>
        <w:rPr>
          <w:rFonts w:cs="Times New Roman"/>
          <w:lang w:val="en-US"/>
        </w:rPr>
      </w:pPr>
      <w:r w:rsidRPr="00507462">
        <w:rPr>
          <w:rFonts w:cs="Times New Roman"/>
          <w:u w:val="single"/>
          <w:lang w:val="en-US"/>
        </w:rPr>
        <w:t>Analysis s</w:t>
      </w:r>
      <w:r w:rsidR="00EE17FE" w:rsidRPr="00507462">
        <w:rPr>
          <w:rFonts w:cs="Times New Roman"/>
          <w:u w:val="single"/>
          <w:lang w:val="en-US"/>
        </w:rPr>
        <w:t>tart date:</w:t>
      </w:r>
      <w:r w:rsidR="00EE17FE" w:rsidRPr="00507462">
        <w:rPr>
          <w:rFonts w:cs="Times New Roman"/>
          <w:lang w:val="en-US"/>
        </w:rPr>
        <w:t xml:space="preserve"> 2003</w:t>
      </w:r>
      <w:r w:rsidR="00CE61E8" w:rsidRPr="00507462">
        <w:rPr>
          <w:rFonts w:cs="Times New Roman"/>
          <w:lang w:val="en-US"/>
        </w:rPr>
        <w:t>.</w:t>
      </w:r>
    </w:p>
    <w:p w14:paraId="0030A2BB" w14:textId="77777777" w:rsidR="00D04B4D" w:rsidRPr="00507462" w:rsidRDefault="00EE17FE" w:rsidP="00D04B4D">
      <w:pPr>
        <w:tabs>
          <w:tab w:val="center" w:pos="4819"/>
        </w:tabs>
        <w:spacing w:after="0" w:line="276" w:lineRule="auto"/>
        <w:rPr>
          <w:rFonts w:cs="Times New Roman"/>
          <w:lang w:val="en-US"/>
        </w:rPr>
      </w:pPr>
      <w:r w:rsidRPr="00507462">
        <w:rPr>
          <w:rFonts w:cs="Times New Roman"/>
          <w:u w:val="single"/>
          <w:lang w:val="en-US"/>
        </w:rPr>
        <w:t>Number of actors included in the analysis:</w:t>
      </w:r>
      <w:r w:rsidRPr="00507462">
        <w:rPr>
          <w:rFonts w:cs="Times New Roman"/>
          <w:lang w:val="en-US"/>
        </w:rPr>
        <w:t xml:space="preserve"> 121</w:t>
      </w:r>
      <w:r w:rsidR="00CE61E8" w:rsidRPr="00507462">
        <w:rPr>
          <w:rFonts w:cs="Times New Roman"/>
          <w:lang w:val="en-US"/>
        </w:rPr>
        <w:t xml:space="preserve"> </w:t>
      </w:r>
    </w:p>
    <w:p w14:paraId="6711888A" w14:textId="77777777" w:rsidR="00254552" w:rsidRPr="00507462" w:rsidRDefault="00D04B4D" w:rsidP="00D04B4D">
      <w:pPr>
        <w:spacing w:after="0" w:line="276" w:lineRule="auto"/>
        <w:rPr>
          <w:rFonts w:cs="Times New Roman"/>
          <w:lang w:val="en-US"/>
        </w:rPr>
      </w:pPr>
      <w:r w:rsidRPr="00507462">
        <w:rPr>
          <w:rFonts w:cs="Times New Roman"/>
          <w:u w:val="single"/>
          <w:lang w:val="en-US"/>
        </w:rPr>
        <w:t>Region used to compile a list of potentially involved actors:</w:t>
      </w:r>
      <w:r w:rsidRPr="00507462">
        <w:rPr>
          <w:rFonts w:cs="Times New Roman"/>
          <w:lang w:val="en-US"/>
        </w:rPr>
        <w:t xml:space="preserve"> Syria, Iraq, Turkey, Iran, Saudi Arabia, Jordan, Lebanon, and Israel (in total 142 actors for the period 2003–2019).</w:t>
      </w:r>
    </w:p>
    <w:p w14:paraId="4B69FD85" w14:textId="77777777" w:rsidR="00254552" w:rsidRPr="00507462" w:rsidRDefault="00254552" w:rsidP="00D04B4D">
      <w:pPr>
        <w:spacing w:after="0" w:line="276" w:lineRule="auto"/>
        <w:rPr>
          <w:rFonts w:cs="Times New Roman"/>
          <w:lang w:val="en-US"/>
        </w:rPr>
      </w:pPr>
    </w:p>
    <w:p w14:paraId="3C2FA95D" w14:textId="77777777" w:rsidR="00254552" w:rsidRPr="00507462" w:rsidRDefault="00254552" w:rsidP="00254552">
      <w:pPr>
        <w:spacing w:after="0" w:line="276" w:lineRule="auto"/>
        <w:rPr>
          <w:rFonts w:cs="Times New Roman"/>
          <w:u w:val="single"/>
          <w:lang w:val="en-US"/>
        </w:rPr>
      </w:pPr>
      <w:r w:rsidRPr="00507462">
        <w:rPr>
          <w:rFonts w:cs="Times New Roman"/>
          <w:noProof/>
          <w:u w:val="single"/>
          <w:lang w:val="en-US"/>
        </w:rPr>
        <w:drawing>
          <wp:inline distT="0" distB="0" distL="0" distR="0" wp14:anchorId="754E28A6" wp14:editId="527A5C4B">
            <wp:extent cx="5731510" cy="27832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0B812AA8" w14:textId="399E4E2A" w:rsidR="00254552" w:rsidRPr="00507462" w:rsidRDefault="00254552" w:rsidP="00254552">
      <w:pPr>
        <w:spacing w:after="0" w:line="276" w:lineRule="auto"/>
        <w:jc w:val="center"/>
        <w:rPr>
          <w:rFonts w:cs="Times New Roman"/>
          <w:u w:val="single"/>
          <w:lang w:val="en-US"/>
        </w:rPr>
      </w:pPr>
      <w:r w:rsidRPr="00507462">
        <w:rPr>
          <w:rFonts w:cs="Times New Roman"/>
          <w:i/>
          <w:iCs/>
          <w:lang w:val="en-US"/>
        </w:rPr>
        <w:t xml:space="preserve">Figure </w:t>
      </w:r>
      <w:r w:rsidR="00D464DA">
        <w:rPr>
          <w:rFonts w:cs="Times New Roman"/>
          <w:i/>
          <w:iCs/>
          <w:lang w:val="en-US"/>
        </w:rPr>
        <w:t>6</w:t>
      </w:r>
      <w:r w:rsidRPr="00507462">
        <w:rPr>
          <w:rFonts w:cs="Times New Roman"/>
          <w:i/>
          <w:iCs/>
          <w:lang w:val="en-US"/>
        </w:rPr>
        <w:t xml:space="preserve">: Chart depicting the formation of the armed conflict in Syria/Iraq. </w:t>
      </w:r>
    </w:p>
    <w:p w14:paraId="34B917C6" w14:textId="71178311" w:rsidR="00426159" w:rsidRPr="00507462" w:rsidRDefault="00D04B4D" w:rsidP="00BE1628">
      <w:pPr>
        <w:spacing w:after="0" w:line="276" w:lineRule="auto"/>
        <w:rPr>
          <w:rFonts w:cs="Times New Roman"/>
          <w:lang w:val="en-US"/>
        </w:rPr>
      </w:pPr>
      <w:r w:rsidRPr="00507462">
        <w:rPr>
          <w:rFonts w:cs="Times New Roman"/>
          <w:lang w:val="en-US"/>
        </w:rPr>
        <w:tab/>
      </w:r>
    </w:p>
    <w:p w14:paraId="56AB0F66" w14:textId="399C1B8D" w:rsidR="00AB4518" w:rsidRPr="00507462" w:rsidRDefault="00854D3D" w:rsidP="00BE1628">
      <w:pPr>
        <w:spacing w:after="0" w:line="276" w:lineRule="auto"/>
        <w:rPr>
          <w:rFonts w:cs="Times New Roman"/>
          <w:lang w:val="en-US"/>
        </w:rPr>
      </w:pPr>
      <w:r w:rsidRPr="00507462">
        <w:rPr>
          <w:rFonts w:cs="Times New Roman"/>
          <w:lang w:val="en-US"/>
        </w:rPr>
        <w:t xml:space="preserve">The contemporary Iraqi armed conflict started in 2003 after the US-led invasion. </w:t>
      </w:r>
      <w:r w:rsidR="00F525DF" w:rsidRPr="00507462">
        <w:rPr>
          <w:rFonts w:cs="Times New Roman"/>
          <w:lang w:val="en-US"/>
        </w:rPr>
        <w:t xml:space="preserve">In 2011, </w:t>
      </w:r>
      <w:r w:rsidRPr="00507462">
        <w:rPr>
          <w:rFonts w:cs="Times New Roman"/>
          <w:lang w:val="en-US"/>
        </w:rPr>
        <w:t xml:space="preserve">Syria’s ongoing civil war </w:t>
      </w:r>
      <w:r w:rsidR="00F525DF" w:rsidRPr="00507462">
        <w:rPr>
          <w:rFonts w:cs="Times New Roman"/>
          <w:lang w:val="en-US"/>
        </w:rPr>
        <w:t>started</w:t>
      </w:r>
      <w:r w:rsidRPr="00507462">
        <w:rPr>
          <w:rFonts w:cs="Times New Roman"/>
          <w:lang w:val="en-US"/>
        </w:rPr>
        <w:t xml:space="preserve"> after the Syrian government’s oppression of the Arab Spring uprising. </w:t>
      </w:r>
      <w:r w:rsidR="00F525DF" w:rsidRPr="00507462">
        <w:rPr>
          <w:rFonts w:cs="Times New Roman"/>
          <w:lang w:val="en-US"/>
        </w:rPr>
        <w:t>The same year</w:t>
      </w:r>
      <w:r w:rsidRPr="00507462">
        <w:rPr>
          <w:rFonts w:cs="Times New Roman"/>
          <w:lang w:val="en-US"/>
        </w:rPr>
        <w:t xml:space="preserve">, the US forces withdrew from Iraq, </w:t>
      </w:r>
      <w:r w:rsidR="00F525DF" w:rsidRPr="00507462">
        <w:rPr>
          <w:rFonts w:cs="Times New Roman"/>
          <w:lang w:val="en-US"/>
        </w:rPr>
        <w:t>leaving</w:t>
      </w:r>
      <w:r w:rsidRPr="00507462">
        <w:rPr>
          <w:rFonts w:cs="Times New Roman"/>
          <w:lang w:val="en-US"/>
        </w:rPr>
        <w:t xml:space="preserve"> the Iraqi forces weakened. Al-Qaeda in Iraq (AQI)</w:t>
      </w:r>
      <w:r w:rsidRPr="00507462">
        <w:rPr>
          <w:rStyle w:val="EndnoteReference"/>
          <w:rFonts w:cs="Times New Roman"/>
          <w:lang w:val="en-US"/>
        </w:rPr>
        <w:endnoteReference w:id="23"/>
      </w:r>
      <w:r w:rsidRPr="00507462">
        <w:rPr>
          <w:rFonts w:cs="Times New Roman"/>
          <w:lang w:val="en-US"/>
        </w:rPr>
        <w:t xml:space="preserve"> increased offen</w:t>
      </w:r>
      <w:r w:rsidR="00C15F10" w:rsidRPr="00507462">
        <w:rPr>
          <w:rFonts w:cs="Times New Roman"/>
          <w:lang w:val="en-US"/>
        </w:rPr>
        <w:t>s</w:t>
      </w:r>
      <w:r w:rsidRPr="00507462">
        <w:rPr>
          <w:rFonts w:cs="Times New Roman"/>
          <w:lang w:val="en-US"/>
        </w:rPr>
        <w:t xml:space="preserve">es on the </w:t>
      </w:r>
      <w:r w:rsidRPr="00507462">
        <w:rPr>
          <w:rFonts w:cs="Times New Roman"/>
          <w:lang w:val="en-US"/>
        </w:rPr>
        <w:lastRenderedPageBreak/>
        <w:t xml:space="preserve">Iraqi forces and entered Syria </w:t>
      </w:r>
      <w:r w:rsidRPr="00507462">
        <w:rPr>
          <w:rFonts w:cs="Times New Roman"/>
          <w:lang w:val="en-US"/>
        </w:rPr>
        <w:fldChar w:fldCharType="begin"/>
      </w:r>
      <w:r w:rsidR="00092080">
        <w:rPr>
          <w:rFonts w:cs="Times New Roman"/>
          <w:lang w:val="en-US"/>
        </w:rPr>
        <w:instrText xml:space="preserve"> ADDIN ZOTERO_ITEM CSL_CITATION {"citationID":"A25zR2aj","properties":{"formattedCitation":"(Brenner, 2019)","plainCitation":"(Brenner, 2019)","noteIndex":0},"citationItems":[{"id":2699,"uris":["http://zotero.org/groups/2700094/items/ZS6CKF5R"],"itemData":{"id":2699,"type":"book","abstract":"Rebellion as a social process -- Non-state borderworld -- Karen rebellion : ceasing fire -- Kachin rebellion: ceasing ceasefire.","call-number":"DS528.2.K35","event-place":"Ithaca","ISBN":"978-1-5017-4011-4","language":"eng","publisher":"Cornell University Press","publisher-place":"Ithaca","source":"solo.bodleian.ox.ac.uk","title":"Rebel politics: a political sociology of armed struggle in Myanmar's borderlands [electronic resource]","title-short":"Rebel politics","URL":"https://ezproxy-prd.bodleian.ox.ac.uk/login?url=https://www.jstor.org/stable/10.7591/j.ctvfc55nc","author":[{"family":"Brenner","given":"David"}],"accessed":{"date-parts":[["2022",11,4]]},"issued":{"date-parts":[["2019"]]}}}],"schema":"https://github.com/citation-style-language/schema/raw/master/csl-citation.json"} </w:instrText>
      </w:r>
      <w:r w:rsidRPr="00507462">
        <w:rPr>
          <w:rFonts w:cs="Times New Roman"/>
          <w:lang w:val="en-US"/>
        </w:rPr>
        <w:fldChar w:fldCharType="separate"/>
      </w:r>
      <w:r w:rsidR="00092080">
        <w:rPr>
          <w:rFonts w:cs="Times New Roman"/>
        </w:rPr>
        <w:t>(Brenner, 2019)</w:t>
      </w:r>
      <w:r w:rsidRPr="00507462">
        <w:rPr>
          <w:rFonts w:cs="Times New Roman"/>
          <w:lang w:val="en-US"/>
        </w:rPr>
        <w:fldChar w:fldCharType="end"/>
      </w:r>
      <w:r w:rsidRPr="00507462">
        <w:rPr>
          <w:rFonts w:cs="Times New Roman"/>
          <w:lang w:val="en-US"/>
        </w:rPr>
        <w:t xml:space="preserve">. The newly formed ISIS </w:t>
      </w:r>
      <w:r w:rsidRPr="00507462">
        <w:rPr>
          <w:rFonts w:cs="Times New Roman"/>
          <w:lang w:val="en-US"/>
        </w:rPr>
        <w:fldChar w:fldCharType="begin"/>
      </w:r>
      <w:r w:rsidR="00092080">
        <w:rPr>
          <w:rFonts w:cs="Times New Roman"/>
          <w:lang w:val="en-US"/>
        </w:rPr>
        <w:instrText xml:space="preserve"> ADDIN ZOTERO_ITEM CSL_CITATION {"citationID":"T0jPnL6q","properties":{"formattedCitation":"(Hashim, 2014)","plainCitation":"(Hashim, 2014)","noteIndex":0},"citationItems":[{"id":610,"uris":["http://zotero.org/users/1557557/items/YUNYVQQB"],"itemData":{"id":610,"type":"article-journal","container-title":"Middle East Policy","DOI":"https://doi.org/10.1111/mepo.12096","ISSN":"1475-4967","issue":"4","language":"en","license":"© 2014, The Author Middle East Policy © 2014, Middle East Policy Council","note":"_eprint: https://onlinelibrary.wiley.com/doi/pdf/10.1111/mepo.12096","page":"69-83","source":"Wiley Online Library","title":"The Islamic State: From al-Qaeda Affiliate to Caliphate","title-short":"The Islamic State","volume":"21","author":[{"family":"Hashim","given":"Ahmed S."}],"issued":{"date-parts":[["2014"]]}}}],"schema":"https://github.com/citation-style-language/schema/raw/master/csl-citation.json"} </w:instrText>
      </w:r>
      <w:r w:rsidRPr="00507462">
        <w:rPr>
          <w:rFonts w:cs="Times New Roman"/>
          <w:lang w:val="en-US"/>
        </w:rPr>
        <w:fldChar w:fldCharType="separate"/>
      </w:r>
      <w:r w:rsidR="00092080">
        <w:rPr>
          <w:rFonts w:cs="Times New Roman"/>
          <w:noProof/>
          <w:lang w:val="en-US"/>
        </w:rPr>
        <w:t>(Hashim, 2014)</w:t>
      </w:r>
      <w:r w:rsidRPr="00507462">
        <w:rPr>
          <w:rFonts w:cs="Times New Roman"/>
          <w:lang w:val="en-US"/>
        </w:rPr>
        <w:fldChar w:fldCharType="end"/>
      </w:r>
      <w:r w:rsidRPr="00507462">
        <w:rPr>
          <w:rFonts w:cs="Times New Roman"/>
          <w:lang w:val="en-US"/>
        </w:rPr>
        <w:t xml:space="preserve">, </w:t>
      </w:r>
      <w:r w:rsidR="00F525DF" w:rsidRPr="00507462">
        <w:rPr>
          <w:rFonts w:cs="Times New Roman"/>
          <w:lang w:val="en-US"/>
        </w:rPr>
        <w:t xml:space="preserve">AQI’s </w:t>
      </w:r>
      <w:r w:rsidRPr="00507462">
        <w:rPr>
          <w:rFonts w:cs="Times New Roman"/>
          <w:lang w:val="en-US"/>
        </w:rPr>
        <w:t xml:space="preserve">successor, gained positions in large parts of Syria and Iraq, taking advantage of the Sunni grievances bolstered by the </w:t>
      </w:r>
      <w:r w:rsidR="0037189A" w:rsidRPr="00507462">
        <w:rPr>
          <w:rFonts w:cs="Times New Roman"/>
          <w:lang w:val="en-US"/>
        </w:rPr>
        <w:t xml:space="preserve">Iraqi </w:t>
      </w:r>
      <w:r w:rsidRPr="00507462">
        <w:rPr>
          <w:rFonts w:cs="Times New Roman"/>
          <w:lang w:val="en-US"/>
        </w:rPr>
        <w:t xml:space="preserve">approach to the Sunni minority. Syrian rebel groups fighting against Syria’s government progressed from Syria’s peripheries in the north and east toward more central, and then more southern parts, benefiting from local support bases. When they captured Raqqa on March 4, 2013, for example, local inhabitants took down a statue of Assad’s father, suggesting their support for the rebels rather than Assad’s government (Harding, 2013). As the rebels moved further toward Damascus </w:t>
      </w:r>
      <w:r w:rsidR="0037189A" w:rsidRPr="00507462">
        <w:rPr>
          <w:rFonts w:cs="Times New Roman"/>
          <w:lang w:val="en-US"/>
        </w:rPr>
        <w:t xml:space="preserve">up to </w:t>
      </w:r>
      <w:r w:rsidRPr="00507462">
        <w:rPr>
          <w:rFonts w:cs="Times New Roman"/>
          <w:lang w:val="en-US"/>
        </w:rPr>
        <w:t xml:space="preserve">October 2013, they captured territory near Jordan and bombarded Central Damascus. Nonetheless, as the </w:t>
      </w:r>
      <w:r w:rsidR="0037189A" w:rsidRPr="00507462">
        <w:rPr>
          <w:rFonts w:cs="Times New Roman"/>
          <w:lang w:val="en-US"/>
        </w:rPr>
        <w:t xml:space="preserve">Syrian state forces’ </w:t>
      </w:r>
      <w:r w:rsidRPr="00507462">
        <w:rPr>
          <w:rFonts w:cs="Times New Roman"/>
          <w:lang w:val="en-US"/>
        </w:rPr>
        <w:t>bombing of Raqqa shortly after the incident and many other subsequent government-led strikes show, the rebels failed to weaken the Syrian government’s position.</w:t>
      </w:r>
      <w:r w:rsidR="00EE17FE" w:rsidRPr="00507462">
        <w:rPr>
          <w:rFonts w:cs="Times New Roman"/>
          <w:lang w:val="en-US"/>
        </w:rPr>
        <w:t xml:space="preserve"> </w:t>
      </w:r>
      <w:r w:rsidR="00F6377A" w:rsidRPr="00507462">
        <w:rPr>
          <w:rFonts w:cs="Times New Roman"/>
          <w:lang w:val="en-US"/>
        </w:rPr>
        <w:t>Syria’s government and Syrian rebels are not the only new actors who joined the conflict. Following ISIS’</w:t>
      </w:r>
      <w:r w:rsidR="0037189A" w:rsidRPr="00507462">
        <w:rPr>
          <w:rFonts w:cs="Times New Roman"/>
          <w:lang w:val="en-US"/>
        </w:rPr>
        <w:t>s</w:t>
      </w:r>
      <w:r w:rsidR="00F6377A" w:rsidRPr="00507462">
        <w:rPr>
          <w:rFonts w:cs="Times New Roman"/>
          <w:lang w:val="en-US"/>
        </w:rPr>
        <w:t xml:space="preserve"> human rights violations committed against Syrian Kurds in 2013, the People’s Defense Units (PYD), a Syrian Kurdish armed non-state group, mobilized against the rising ISIS. Evidence of their violent engagements, however, suggests that they were not dominant actors</w:t>
      </w:r>
      <w:r w:rsidR="0064715C" w:rsidRPr="00507462">
        <w:rPr>
          <w:rFonts w:cs="Times New Roman"/>
          <w:lang w:val="en-US"/>
        </w:rPr>
        <w:t>;</w:t>
      </w:r>
      <w:r w:rsidR="00F6377A" w:rsidRPr="00507462">
        <w:rPr>
          <w:rFonts w:cs="Times New Roman"/>
          <w:lang w:val="en-US"/>
        </w:rPr>
        <w:t xml:space="preserve"> they did not influence the conflict shape and its hotspots as strongly as ISIS.</w:t>
      </w:r>
      <w:r w:rsidR="00EE17FE" w:rsidRPr="00507462">
        <w:rPr>
          <w:rFonts w:cs="Times New Roman"/>
          <w:lang w:val="en-US"/>
        </w:rPr>
        <w:t xml:space="preserve"> </w:t>
      </w:r>
      <w:r w:rsidR="00D3263A" w:rsidRPr="00507462">
        <w:rPr>
          <w:rFonts w:cs="Times New Roman"/>
          <w:lang w:val="en-US"/>
        </w:rPr>
        <w:t xml:space="preserve">We consider only those Kurdish armed groups that </w:t>
      </w:r>
      <w:r w:rsidR="00CB4C1A" w:rsidRPr="00507462">
        <w:rPr>
          <w:rFonts w:cs="Times New Roman"/>
          <w:lang w:val="en-US"/>
        </w:rPr>
        <w:t>participated</w:t>
      </w:r>
      <w:r w:rsidR="00D3263A" w:rsidRPr="00507462">
        <w:rPr>
          <w:rFonts w:cs="Times New Roman"/>
          <w:lang w:val="en-US"/>
        </w:rPr>
        <w:t xml:space="preserve"> in the conflict in Syria or Iraq as part of this umbrella conflict, and hence the conflict shape. </w:t>
      </w:r>
      <w:r w:rsidR="00AB4518" w:rsidRPr="00507462">
        <w:rPr>
          <w:rFonts w:cs="Times New Roman"/>
          <w:lang w:val="en-US"/>
        </w:rPr>
        <w:t xml:space="preserve">The instability in Iraq after the US-led invasion and the civil war in Syria intensified </w:t>
      </w:r>
      <w:r w:rsidR="006D65D7" w:rsidRPr="00507462">
        <w:rPr>
          <w:rFonts w:cs="Times New Roman"/>
          <w:lang w:val="en-US"/>
        </w:rPr>
        <w:t xml:space="preserve">Kurdish </w:t>
      </w:r>
      <w:r w:rsidR="00AB4518" w:rsidRPr="00507462">
        <w:rPr>
          <w:rFonts w:cs="Times New Roman"/>
          <w:lang w:val="en-US"/>
        </w:rPr>
        <w:t xml:space="preserve">efforts in Iraq and Syria to gain broader autonomy. They fought against other relevant conflict actors in those two conflicts and had their military bases located in or gained recruits from Syria and Iraq. For example, we include </w:t>
      </w:r>
      <w:r w:rsidR="00F148AB" w:rsidRPr="00507462">
        <w:rPr>
          <w:rFonts w:cs="Times New Roman"/>
          <w:lang w:val="en-US"/>
        </w:rPr>
        <w:t>the Kurdistan Workers</w:t>
      </w:r>
      <w:r w:rsidR="00DE7478" w:rsidRPr="00507462">
        <w:rPr>
          <w:rFonts w:cs="Times New Roman"/>
          <w:lang w:val="en-US"/>
        </w:rPr>
        <w:t>’</w:t>
      </w:r>
      <w:r w:rsidR="00F148AB" w:rsidRPr="00507462">
        <w:rPr>
          <w:rFonts w:cs="Times New Roman"/>
          <w:lang w:val="en-US"/>
        </w:rPr>
        <w:t xml:space="preserve"> Party (</w:t>
      </w:r>
      <w:r w:rsidR="00AB4518" w:rsidRPr="00507462">
        <w:rPr>
          <w:rFonts w:cs="Times New Roman"/>
          <w:lang w:val="en-US"/>
        </w:rPr>
        <w:t>PKK</w:t>
      </w:r>
      <w:r w:rsidR="00F148AB" w:rsidRPr="00507462">
        <w:rPr>
          <w:rFonts w:cs="Times New Roman"/>
          <w:lang w:val="en-US"/>
        </w:rPr>
        <w:t>)</w:t>
      </w:r>
      <w:r w:rsidR="00DE7478" w:rsidRPr="00507462">
        <w:rPr>
          <w:rFonts w:cs="Times New Roman"/>
          <w:lang w:val="en-US"/>
        </w:rPr>
        <w:t>,</w:t>
      </w:r>
      <w:r w:rsidR="00AB4518" w:rsidRPr="00507462">
        <w:rPr>
          <w:rFonts w:cs="Times New Roman"/>
          <w:lang w:val="en-US"/>
        </w:rPr>
        <w:t xml:space="preserve"> </w:t>
      </w:r>
      <w:r w:rsidR="00DE7478" w:rsidRPr="00507462">
        <w:rPr>
          <w:rFonts w:cs="Times New Roman"/>
          <w:lang w:val="en-US"/>
        </w:rPr>
        <w:t xml:space="preserve">a Turkish armed non-state group, </w:t>
      </w:r>
      <w:r w:rsidR="00AB4518" w:rsidRPr="00507462">
        <w:rPr>
          <w:rFonts w:cs="Times New Roman"/>
          <w:lang w:val="en-US"/>
        </w:rPr>
        <w:t>as it had several bases in Syria and Iraq and drew recruits from both countries. PKK’s battles with the Turkish government took place in Turkey and Syria. In addition, PKK used its military bases in Iraq to launch attacks on the Turkish forces</w:t>
      </w:r>
      <w:r w:rsidR="00B8131B" w:rsidRPr="00507462">
        <w:rPr>
          <w:rFonts w:cs="Times New Roman"/>
          <w:lang w:val="en-US"/>
        </w:rPr>
        <w:t>, and the Turkish forces attacked PKK camps</w:t>
      </w:r>
      <w:r w:rsidR="000239A2" w:rsidRPr="00507462">
        <w:rPr>
          <w:rFonts w:cs="Times New Roman"/>
          <w:lang w:val="en-US"/>
        </w:rPr>
        <w:t xml:space="preserve"> in Iraq.</w:t>
      </w:r>
      <w:r w:rsidR="00AB4518" w:rsidRPr="00507462">
        <w:rPr>
          <w:rFonts w:cs="Times New Roman"/>
          <w:lang w:val="en-US"/>
        </w:rPr>
        <w:t xml:space="preserve"> </w:t>
      </w:r>
      <w:r w:rsidR="000239A2" w:rsidRPr="00507462">
        <w:rPr>
          <w:rFonts w:cs="Times New Roman"/>
          <w:lang w:val="en-US"/>
        </w:rPr>
        <w:t>W</w:t>
      </w:r>
      <w:r w:rsidR="00AB4518" w:rsidRPr="00507462">
        <w:rPr>
          <w:rFonts w:cs="Times New Roman"/>
          <w:lang w:val="en-US"/>
        </w:rPr>
        <w:t xml:space="preserve">e include </w:t>
      </w:r>
      <w:r w:rsidR="00E376C0" w:rsidRPr="00507462">
        <w:rPr>
          <w:rFonts w:cs="Times New Roman"/>
          <w:lang w:val="en-US"/>
        </w:rPr>
        <w:t xml:space="preserve">the Kurdish Democratic Party of Iran </w:t>
      </w:r>
      <w:r w:rsidR="00DE7478" w:rsidRPr="00507462">
        <w:rPr>
          <w:rFonts w:cs="Times New Roman"/>
          <w:lang w:val="en-US"/>
        </w:rPr>
        <w:t>(</w:t>
      </w:r>
      <w:r w:rsidR="00AB4518" w:rsidRPr="00507462">
        <w:rPr>
          <w:rFonts w:cs="Times New Roman"/>
          <w:lang w:val="en-US"/>
        </w:rPr>
        <w:t>KDPI</w:t>
      </w:r>
      <w:r w:rsidR="00DE7478" w:rsidRPr="00507462">
        <w:rPr>
          <w:rFonts w:cs="Times New Roman"/>
          <w:lang w:val="en-US"/>
        </w:rPr>
        <w:t>),</w:t>
      </w:r>
      <w:r w:rsidR="00AB4518" w:rsidRPr="00507462">
        <w:rPr>
          <w:rFonts w:cs="Times New Roman"/>
          <w:lang w:val="en-US"/>
        </w:rPr>
        <w:t xml:space="preserve"> </w:t>
      </w:r>
      <w:r w:rsidR="00DE7478" w:rsidRPr="00507462">
        <w:rPr>
          <w:rFonts w:cs="Times New Roman"/>
          <w:lang w:val="en-US"/>
        </w:rPr>
        <w:t xml:space="preserve">an Iranian armed non-state group </w:t>
      </w:r>
      <w:r w:rsidR="00AB4518" w:rsidRPr="00507462">
        <w:rPr>
          <w:rFonts w:cs="Times New Roman"/>
          <w:lang w:val="en-US"/>
        </w:rPr>
        <w:t>only for specific years via</w:t>
      </w:r>
      <w:r w:rsidR="00544668" w:rsidRPr="00507462">
        <w:rPr>
          <w:rFonts w:cs="Times New Roman"/>
          <w:lang w:val="en-US"/>
        </w:rPr>
        <w:t xml:space="preserve"> the</w:t>
      </w:r>
      <w:r w:rsidR="00AB4518" w:rsidRPr="00507462">
        <w:rPr>
          <w:rFonts w:cs="Times New Roman"/>
          <w:lang w:val="en-US"/>
        </w:rPr>
        <w:t xml:space="preserve"> friction mechanism </w:t>
      </w:r>
      <w:r w:rsidR="006F066C" w:rsidRPr="00507462">
        <w:rPr>
          <w:rFonts w:cs="Times New Roman"/>
          <w:lang w:val="en-US"/>
        </w:rPr>
        <w:t xml:space="preserve">because </w:t>
      </w:r>
      <w:r w:rsidR="00AB4518" w:rsidRPr="00507462">
        <w:rPr>
          <w:rFonts w:cs="Times New Roman"/>
          <w:lang w:val="en-US"/>
        </w:rPr>
        <w:t>the group</w:t>
      </w:r>
      <w:r w:rsidR="00E56566" w:rsidRPr="00507462">
        <w:rPr>
          <w:rFonts w:cs="Times New Roman"/>
          <w:lang w:val="en-US"/>
        </w:rPr>
        <w:t>’</w:t>
      </w:r>
      <w:r w:rsidR="00AB4518" w:rsidRPr="00507462">
        <w:rPr>
          <w:rFonts w:cs="Times New Roman"/>
          <w:lang w:val="en-US"/>
        </w:rPr>
        <w:t>s focus was on regime change in Iran. Although</w:t>
      </w:r>
      <w:r w:rsidR="006F066C" w:rsidRPr="00507462">
        <w:rPr>
          <w:rFonts w:cs="Times New Roman"/>
          <w:lang w:val="en-US"/>
        </w:rPr>
        <w:t>,</w:t>
      </w:r>
      <w:r w:rsidR="00AB4518" w:rsidRPr="00507462">
        <w:rPr>
          <w:rFonts w:cs="Times New Roman"/>
          <w:lang w:val="en-US"/>
        </w:rPr>
        <w:t xml:space="preserve"> initially</w:t>
      </w:r>
      <w:r w:rsidR="006F066C" w:rsidRPr="00507462">
        <w:rPr>
          <w:rFonts w:cs="Times New Roman"/>
          <w:lang w:val="en-US"/>
        </w:rPr>
        <w:t>,</w:t>
      </w:r>
      <w:r w:rsidR="00AB4518" w:rsidRPr="00507462">
        <w:rPr>
          <w:rFonts w:cs="Times New Roman"/>
          <w:lang w:val="en-US"/>
        </w:rPr>
        <w:t xml:space="preserve"> </w:t>
      </w:r>
      <w:r w:rsidR="00A91D78" w:rsidRPr="00507462">
        <w:rPr>
          <w:rFonts w:cs="Times New Roman"/>
          <w:lang w:val="en-US"/>
        </w:rPr>
        <w:t xml:space="preserve">the KDPI </w:t>
      </w:r>
      <w:r w:rsidR="006F066C" w:rsidRPr="00507462">
        <w:rPr>
          <w:rFonts w:cs="Times New Roman"/>
          <w:lang w:val="en-US"/>
        </w:rPr>
        <w:t xml:space="preserve">also </w:t>
      </w:r>
      <w:r w:rsidR="00AB4518" w:rsidRPr="00507462">
        <w:rPr>
          <w:rFonts w:cs="Times New Roman"/>
          <w:lang w:val="en-US"/>
        </w:rPr>
        <w:t>drew recruits from Iraq, the Iraqi Kurds later formed their own branch.</w:t>
      </w:r>
    </w:p>
    <w:p w14:paraId="376592EF" w14:textId="77777777" w:rsidR="00CA0EEB" w:rsidRPr="00507462" w:rsidRDefault="00CA0EEB" w:rsidP="00BE1628">
      <w:pPr>
        <w:pStyle w:val="Heading3"/>
        <w:spacing w:line="276" w:lineRule="auto"/>
        <w:rPr>
          <w:rFonts w:cs="Times New Roman"/>
          <w:lang w:val="en-US"/>
        </w:rPr>
      </w:pPr>
      <w:bookmarkStart w:id="15" w:name="_Toc104740111"/>
    </w:p>
    <w:p w14:paraId="1139B458" w14:textId="27EC82E0" w:rsidR="00AB4518" w:rsidRPr="00507462" w:rsidRDefault="00AB4518" w:rsidP="00BE1628">
      <w:pPr>
        <w:pStyle w:val="Heading3"/>
        <w:spacing w:line="276" w:lineRule="auto"/>
        <w:rPr>
          <w:rFonts w:cs="Times New Roman"/>
          <w:i w:val="0"/>
          <w:lang w:val="en-US"/>
        </w:rPr>
      </w:pPr>
      <w:r w:rsidRPr="00507462">
        <w:rPr>
          <w:rFonts w:cs="Times New Roman"/>
          <w:lang w:val="en-US"/>
        </w:rPr>
        <w:t>Note on Syrian rebels</w:t>
      </w:r>
      <w:bookmarkEnd w:id="15"/>
    </w:p>
    <w:p w14:paraId="3CDD4F58" w14:textId="312C8687" w:rsidR="00AB4518" w:rsidRDefault="00AB4518" w:rsidP="00BE1628">
      <w:pPr>
        <w:spacing w:after="0" w:line="276" w:lineRule="auto"/>
        <w:rPr>
          <w:rFonts w:cs="Times New Roman"/>
          <w:lang w:val="en-US"/>
        </w:rPr>
      </w:pPr>
      <w:r w:rsidRPr="00507462">
        <w:rPr>
          <w:rFonts w:cs="Times New Roman"/>
          <w:lang w:val="en-US"/>
        </w:rPr>
        <w:t xml:space="preserve">UCDP GED created the aggregated label </w:t>
      </w:r>
      <w:r w:rsidR="00A91D78" w:rsidRPr="00507462">
        <w:rPr>
          <w:rFonts w:cs="Times New Roman"/>
          <w:lang w:val="en-US"/>
        </w:rPr>
        <w:t>“</w:t>
      </w:r>
      <w:r w:rsidRPr="00507462">
        <w:rPr>
          <w:rFonts w:cs="Times New Roman"/>
          <w:lang w:val="en-US"/>
        </w:rPr>
        <w:t>Syrian insurgents</w:t>
      </w:r>
      <w:r w:rsidR="00A91D78" w:rsidRPr="00507462">
        <w:rPr>
          <w:rFonts w:cs="Times New Roman"/>
          <w:lang w:val="en-US"/>
        </w:rPr>
        <w:t>”</w:t>
      </w:r>
      <w:r w:rsidRPr="00507462">
        <w:rPr>
          <w:rFonts w:cs="Times New Roman"/>
          <w:lang w:val="en-US"/>
        </w:rPr>
        <w:t xml:space="preserve"> </w:t>
      </w:r>
      <w:r w:rsidR="00EE17FE" w:rsidRPr="00507462">
        <w:rPr>
          <w:rFonts w:cs="Times New Roman"/>
          <w:lang w:val="en-US"/>
        </w:rPr>
        <w:t xml:space="preserve">because of difficulties </w:t>
      </w:r>
      <w:r w:rsidR="00BF4B29" w:rsidRPr="00507462">
        <w:rPr>
          <w:rFonts w:cs="Times New Roman"/>
          <w:lang w:val="en-US"/>
        </w:rPr>
        <w:t>identifying</w:t>
      </w:r>
      <w:r w:rsidRPr="00507462">
        <w:rPr>
          <w:rFonts w:cs="Times New Roman"/>
          <w:lang w:val="en-US"/>
        </w:rPr>
        <w:t xml:space="preserve"> which specific groups were involved in individual conflict events. The label covers up to 1</w:t>
      </w:r>
      <w:r w:rsidR="00FB26CE" w:rsidRPr="00507462">
        <w:rPr>
          <w:rFonts w:cs="Times New Roman"/>
          <w:lang w:val="en-US"/>
        </w:rPr>
        <w:t>,</w:t>
      </w:r>
      <w:r w:rsidRPr="00507462">
        <w:rPr>
          <w:rFonts w:cs="Times New Roman"/>
          <w:lang w:val="en-US"/>
        </w:rPr>
        <w:t xml:space="preserve">200 groups whose aim was to topple Assad’s regime. These include Jabhat al-Nusra, the Free Syrian Army, and many smaller groups—they do not include ISIS </w:t>
      </w:r>
      <w:r w:rsidR="00FB26CE" w:rsidRPr="00507462">
        <w:rPr>
          <w:rFonts w:cs="Times New Roman"/>
          <w:lang w:val="en-US"/>
        </w:rPr>
        <w:t>or</w:t>
      </w:r>
      <w:r w:rsidRPr="00507462">
        <w:rPr>
          <w:rFonts w:cs="Times New Roman"/>
          <w:lang w:val="en-US"/>
        </w:rPr>
        <w:t xml:space="preserve"> Kurdish groups.</w:t>
      </w:r>
      <w:r w:rsidRPr="00507462">
        <w:rPr>
          <w:rStyle w:val="EndnoteReference"/>
          <w:rFonts w:cs="Times New Roman"/>
          <w:lang w:val="en-US"/>
        </w:rPr>
        <w:endnoteReference w:id="24"/>
      </w:r>
      <w:r w:rsidRPr="00507462">
        <w:rPr>
          <w:rFonts w:cs="Times New Roman"/>
          <w:lang w:val="en-US"/>
        </w:rPr>
        <w:t xml:space="preserve"> Given the composite character of the generic </w:t>
      </w:r>
      <w:r w:rsidR="00FB26CE" w:rsidRPr="00507462">
        <w:rPr>
          <w:rFonts w:cs="Times New Roman"/>
          <w:lang w:val="en-US"/>
        </w:rPr>
        <w:t>“</w:t>
      </w:r>
      <w:r w:rsidRPr="00507462">
        <w:rPr>
          <w:rFonts w:cs="Times New Roman"/>
          <w:lang w:val="en-US"/>
        </w:rPr>
        <w:t>Syrian insurgents</w:t>
      </w:r>
      <w:r w:rsidR="00FB26CE" w:rsidRPr="00507462">
        <w:rPr>
          <w:rFonts w:cs="Times New Roman"/>
          <w:lang w:val="en-US"/>
        </w:rPr>
        <w:t>” label,</w:t>
      </w:r>
      <w:r w:rsidRPr="00507462">
        <w:rPr>
          <w:rFonts w:cs="Times New Roman"/>
          <w:lang w:val="en-US"/>
        </w:rPr>
        <w:t xml:space="preserve"> we consider ISIS to continue to be the dominant actor. Even though the</w:t>
      </w:r>
      <w:r w:rsidR="00FB26CE" w:rsidRPr="00507462">
        <w:rPr>
          <w:rFonts w:cs="Times New Roman"/>
          <w:lang w:val="en-US"/>
        </w:rPr>
        <w:t xml:space="preserve">se groups’ </w:t>
      </w:r>
      <w:r w:rsidRPr="00507462">
        <w:rPr>
          <w:rFonts w:cs="Times New Roman"/>
          <w:lang w:val="en-US"/>
        </w:rPr>
        <w:t>total number of engagements is highest (in total 10</w:t>
      </w:r>
      <w:r w:rsidR="00FB26CE" w:rsidRPr="00507462">
        <w:rPr>
          <w:rFonts w:cs="Times New Roman"/>
          <w:lang w:val="en-US"/>
        </w:rPr>
        <w:t>,</w:t>
      </w:r>
      <w:r w:rsidRPr="00507462">
        <w:rPr>
          <w:rFonts w:cs="Times New Roman"/>
          <w:lang w:val="en-US"/>
        </w:rPr>
        <w:t xml:space="preserve">551), we can reasonably assume the engagement of each group subsumed under this label to be lower than the total number of </w:t>
      </w:r>
      <w:r w:rsidR="00F03DE7" w:rsidRPr="00507462">
        <w:rPr>
          <w:rFonts w:cs="Times New Roman"/>
          <w:lang w:val="en-US"/>
        </w:rPr>
        <w:t xml:space="preserve">ISIS’s </w:t>
      </w:r>
      <w:r w:rsidRPr="00507462">
        <w:rPr>
          <w:rFonts w:cs="Times New Roman"/>
          <w:lang w:val="en-US"/>
        </w:rPr>
        <w:t xml:space="preserve">engagement (412).    </w:t>
      </w:r>
    </w:p>
    <w:p w14:paraId="27A8DA95" w14:textId="77777777" w:rsidR="00D464DA" w:rsidRPr="00507462" w:rsidRDefault="00D464DA" w:rsidP="00BE1628">
      <w:pPr>
        <w:spacing w:after="0" w:line="276" w:lineRule="auto"/>
        <w:rPr>
          <w:rFonts w:cs="Times New Roman"/>
          <w:lang w:val="en-US"/>
        </w:rPr>
      </w:pPr>
    </w:p>
    <w:p w14:paraId="620CE567" w14:textId="447ED0B3" w:rsidR="00AB4518" w:rsidRPr="00507462" w:rsidRDefault="00AB4518" w:rsidP="00BE1628">
      <w:pPr>
        <w:pStyle w:val="Heading3"/>
        <w:spacing w:line="276" w:lineRule="auto"/>
        <w:rPr>
          <w:rFonts w:cs="Times New Roman"/>
          <w:lang w:val="en-US"/>
        </w:rPr>
      </w:pPr>
      <w:bookmarkStart w:id="19" w:name="_Toc104740112"/>
      <w:r w:rsidRPr="00507462">
        <w:rPr>
          <w:rFonts w:cs="Times New Roman"/>
          <w:lang w:val="en-US"/>
        </w:rPr>
        <w:t>Note on Islamic State</w:t>
      </w:r>
      <w:bookmarkEnd w:id="19"/>
      <w:r w:rsidR="00480EC4" w:rsidRPr="00507462">
        <w:rPr>
          <w:rFonts w:cs="Times New Roman"/>
          <w:lang w:val="en-US"/>
        </w:rPr>
        <w:t xml:space="preserve"> (IS)</w:t>
      </w:r>
    </w:p>
    <w:p w14:paraId="003076B2" w14:textId="6B9DF7A1" w:rsidR="00AB4518" w:rsidRPr="00507462" w:rsidRDefault="00480EC4" w:rsidP="00BE1628">
      <w:pPr>
        <w:spacing w:after="0" w:line="276" w:lineRule="auto"/>
        <w:rPr>
          <w:rFonts w:cs="Times New Roman"/>
          <w:lang w:val="en-US"/>
        </w:rPr>
      </w:pPr>
      <w:r w:rsidRPr="00507462">
        <w:rPr>
          <w:rFonts w:cs="Times New Roman"/>
          <w:lang w:val="en-US"/>
        </w:rPr>
        <w:t>IS</w:t>
      </w:r>
      <w:r w:rsidR="00AB4518" w:rsidRPr="00507462">
        <w:rPr>
          <w:rFonts w:cs="Times New Roman"/>
          <w:lang w:val="en-US"/>
        </w:rPr>
        <w:t xml:space="preserve"> </w:t>
      </w:r>
      <w:proofErr w:type="spellStart"/>
      <w:r w:rsidR="00AB4518" w:rsidRPr="00507462">
        <w:rPr>
          <w:rFonts w:cs="Times New Roman"/>
          <w:lang w:val="en-US"/>
        </w:rPr>
        <w:t>is</w:t>
      </w:r>
      <w:proofErr w:type="spellEnd"/>
      <w:r w:rsidR="00AB4518" w:rsidRPr="00507462">
        <w:rPr>
          <w:rFonts w:cs="Times New Roman"/>
          <w:lang w:val="en-US"/>
        </w:rPr>
        <w:t xml:space="preserve"> an umbrella identity for loosely connected armed groups across the world. </w:t>
      </w:r>
      <w:r w:rsidR="00FB26CE" w:rsidRPr="00507462">
        <w:rPr>
          <w:rFonts w:cs="Times New Roman"/>
          <w:lang w:val="en-US"/>
        </w:rPr>
        <w:t>In addition to the brand name, t</w:t>
      </w:r>
      <w:r w:rsidR="00AB4518" w:rsidRPr="00507462">
        <w:rPr>
          <w:rFonts w:cs="Times New Roman"/>
          <w:lang w:val="en-US"/>
        </w:rPr>
        <w:t xml:space="preserve">he groups often </w:t>
      </w:r>
      <w:r w:rsidR="00ED4D62" w:rsidRPr="00507462">
        <w:rPr>
          <w:rFonts w:cs="Times New Roman"/>
          <w:lang w:val="en-US"/>
        </w:rPr>
        <w:t>use</w:t>
      </w:r>
      <w:r w:rsidR="00AB4518" w:rsidRPr="00507462">
        <w:rPr>
          <w:rFonts w:cs="Times New Roman"/>
          <w:lang w:val="en-US"/>
        </w:rPr>
        <w:t xml:space="preserve"> the name of the region </w:t>
      </w:r>
      <w:r w:rsidR="00FB26CE" w:rsidRPr="00507462">
        <w:rPr>
          <w:rFonts w:cs="Times New Roman"/>
          <w:lang w:val="en-US"/>
        </w:rPr>
        <w:t xml:space="preserve">in which </w:t>
      </w:r>
      <w:r w:rsidR="00AB4518" w:rsidRPr="00507462">
        <w:rPr>
          <w:rFonts w:cs="Times New Roman"/>
          <w:lang w:val="en-US"/>
        </w:rPr>
        <w:t>they operate, for example, Islamic State</w:t>
      </w:r>
      <w:r w:rsidR="00FB26CE" w:rsidRPr="00507462">
        <w:rPr>
          <w:rFonts w:cs="Times New Roman"/>
          <w:lang w:val="en-US"/>
        </w:rPr>
        <w:t>-</w:t>
      </w:r>
      <w:r w:rsidR="00AB4518" w:rsidRPr="00507462">
        <w:rPr>
          <w:rFonts w:cs="Times New Roman"/>
          <w:lang w:val="en-US"/>
        </w:rPr>
        <w:t xml:space="preserve">Khorasan that is active in Afghanistan. </w:t>
      </w:r>
      <w:r w:rsidR="00ED4D62" w:rsidRPr="00507462">
        <w:rPr>
          <w:rFonts w:cs="Times New Roman"/>
          <w:lang w:val="en-US"/>
        </w:rPr>
        <w:t>W</w:t>
      </w:r>
      <w:r w:rsidR="00AB4518" w:rsidRPr="00507462">
        <w:rPr>
          <w:rFonts w:cs="Times New Roman"/>
          <w:lang w:val="en-US"/>
        </w:rPr>
        <w:t>e refer to several of th</w:t>
      </w:r>
      <w:r w:rsidR="00ED4D62" w:rsidRPr="00507462">
        <w:rPr>
          <w:rFonts w:cs="Times New Roman"/>
          <w:lang w:val="en-US"/>
        </w:rPr>
        <w:t>e</w:t>
      </w:r>
      <w:r w:rsidR="00AB4518" w:rsidRPr="00507462">
        <w:rPr>
          <w:rFonts w:cs="Times New Roman"/>
          <w:lang w:val="en-US"/>
        </w:rPr>
        <w:t>se groups in the following way:</w:t>
      </w:r>
    </w:p>
    <w:p w14:paraId="66D28DCB" w14:textId="6E29471D" w:rsidR="00AB4518" w:rsidRPr="00507462" w:rsidRDefault="00AB4518" w:rsidP="00BE1628">
      <w:pPr>
        <w:pStyle w:val="ListParagraph"/>
        <w:numPr>
          <w:ilvl w:val="0"/>
          <w:numId w:val="42"/>
        </w:numPr>
        <w:spacing w:after="0" w:line="276" w:lineRule="auto"/>
        <w:rPr>
          <w:rFonts w:cs="Times New Roman"/>
          <w:lang w:val="en-US"/>
        </w:rPr>
      </w:pPr>
      <w:r w:rsidRPr="00507462">
        <w:rPr>
          <w:rFonts w:cs="Times New Roman"/>
          <w:lang w:val="en-US"/>
        </w:rPr>
        <w:t>Islamic State of Iraq and Syria (ISIS): armed conflict in Syria and Iraq</w:t>
      </w:r>
      <w:r w:rsidR="00FB26CE" w:rsidRPr="00507462">
        <w:rPr>
          <w:rFonts w:cs="Times New Roman"/>
          <w:lang w:val="en-US"/>
        </w:rPr>
        <w:t>.</w:t>
      </w:r>
    </w:p>
    <w:p w14:paraId="4FEED9C5" w14:textId="2E0C1871" w:rsidR="00AB4518" w:rsidRPr="00507462" w:rsidRDefault="00AB4518" w:rsidP="00BE1628">
      <w:pPr>
        <w:pStyle w:val="ListParagraph"/>
        <w:numPr>
          <w:ilvl w:val="0"/>
          <w:numId w:val="42"/>
        </w:numPr>
        <w:spacing w:after="0" w:line="276" w:lineRule="auto"/>
        <w:rPr>
          <w:rFonts w:cs="Times New Roman"/>
          <w:lang w:val="en-US"/>
        </w:rPr>
      </w:pPr>
      <w:r w:rsidRPr="00507462">
        <w:rPr>
          <w:rFonts w:cs="Times New Roman"/>
          <w:lang w:val="en-US"/>
        </w:rPr>
        <w:t>Islamic State</w:t>
      </w:r>
      <w:r w:rsidR="00ED4D62" w:rsidRPr="00507462">
        <w:rPr>
          <w:rFonts w:cs="Times New Roman"/>
          <w:lang w:val="en-US"/>
        </w:rPr>
        <w:t>’</w:t>
      </w:r>
      <w:r w:rsidRPr="00507462">
        <w:rPr>
          <w:rFonts w:cs="Times New Roman"/>
          <w:lang w:val="en-US"/>
        </w:rPr>
        <w:t xml:space="preserve">s West Africa Province (ISWAP): </w:t>
      </w:r>
      <w:r w:rsidR="00463C73">
        <w:rPr>
          <w:rFonts w:cs="Times New Roman"/>
          <w:lang w:val="en-US"/>
        </w:rPr>
        <w:t>armed conflict in the Lake Chad region</w:t>
      </w:r>
      <w:r w:rsidR="00FB26CE" w:rsidRPr="00507462">
        <w:rPr>
          <w:rFonts w:cs="Times New Roman"/>
          <w:lang w:val="en-US"/>
        </w:rPr>
        <w:t>.</w:t>
      </w:r>
    </w:p>
    <w:p w14:paraId="63428D89" w14:textId="492CD132" w:rsidR="00AB4518" w:rsidRPr="00507462" w:rsidRDefault="00AB4518" w:rsidP="00BE1628">
      <w:pPr>
        <w:pStyle w:val="ListParagraph"/>
        <w:numPr>
          <w:ilvl w:val="0"/>
          <w:numId w:val="42"/>
        </w:numPr>
        <w:spacing w:after="0" w:line="276" w:lineRule="auto"/>
        <w:rPr>
          <w:rFonts w:cs="Times New Roman"/>
          <w:lang w:val="en-US"/>
        </w:rPr>
      </w:pPr>
      <w:r w:rsidRPr="00507462">
        <w:rPr>
          <w:rFonts w:cs="Times New Roman"/>
          <w:lang w:val="en-US"/>
        </w:rPr>
        <w:t>Islamic State</w:t>
      </w:r>
      <w:r w:rsidR="00FB26CE" w:rsidRPr="00507462">
        <w:rPr>
          <w:rFonts w:cs="Times New Roman"/>
          <w:lang w:val="en-US"/>
        </w:rPr>
        <w:t>-</w:t>
      </w:r>
      <w:r w:rsidRPr="00507462">
        <w:rPr>
          <w:rFonts w:cs="Times New Roman"/>
          <w:lang w:val="en-US"/>
        </w:rPr>
        <w:t xml:space="preserve">Khorasan (IS-K): armed conflict in the </w:t>
      </w:r>
      <w:r w:rsidR="00306C20" w:rsidRPr="00507462">
        <w:rPr>
          <w:rFonts w:cs="Times New Roman"/>
          <w:lang w:val="en-US"/>
        </w:rPr>
        <w:t>Afghan-Pakistani borderlands</w:t>
      </w:r>
      <w:r w:rsidR="00FB26CE" w:rsidRPr="00507462">
        <w:rPr>
          <w:rFonts w:cs="Times New Roman"/>
          <w:lang w:val="en-US"/>
        </w:rPr>
        <w:t>.</w:t>
      </w:r>
    </w:p>
    <w:p w14:paraId="599E6E05" w14:textId="57624B25" w:rsidR="00AB4518" w:rsidRPr="00507462" w:rsidRDefault="00FA5A7F" w:rsidP="00BE1628">
      <w:pPr>
        <w:spacing w:after="0" w:line="276" w:lineRule="auto"/>
        <w:rPr>
          <w:rFonts w:cs="Times New Roman"/>
          <w:lang w:val="en-US"/>
        </w:rPr>
      </w:pPr>
      <w:r w:rsidRPr="00507462">
        <w:rPr>
          <w:rFonts w:cs="Times New Roman"/>
          <w:lang w:val="en-US"/>
        </w:rPr>
        <w:t>Since UCDP GED uses the abbreviation IS for all IS armed groups, w</w:t>
      </w:r>
      <w:r w:rsidR="00AB4518" w:rsidRPr="00507462">
        <w:rPr>
          <w:rFonts w:cs="Times New Roman"/>
          <w:lang w:val="en-US"/>
        </w:rPr>
        <w:t xml:space="preserve">e </w:t>
      </w:r>
      <w:r w:rsidRPr="00507462">
        <w:rPr>
          <w:rFonts w:cs="Times New Roman"/>
          <w:lang w:val="en-US"/>
        </w:rPr>
        <w:t xml:space="preserve">likewise </w:t>
      </w:r>
      <w:r w:rsidR="00AB4518" w:rsidRPr="00507462">
        <w:rPr>
          <w:rFonts w:cs="Times New Roman"/>
          <w:lang w:val="en-US"/>
        </w:rPr>
        <w:t xml:space="preserve">use the abbreviation IS for </w:t>
      </w:r>
      <w:r w:rsidRPr="00507462">
        <w:rPr>
          <w:rFonts w:cs="Times New Roman"/>
          <w:lang w:val="en-US"/>
        </w:rPr>
        <w:t xml:space="preserve">the </w:t>
      </w:r>
      <w:r w:rsidR="00AB4518" w:rsidRPr="00507462">
        <w:rPr>
          <w:rFonts w:cs="Times New Roman"/>
          <w:lang w:val="en-US"/>
        </w:rPr>
        <w:t xml:space="preserve">groups in the tables </w:t>
      </w:r>
      <w:r w:rsidR="00FA3B8C" w:rsidRPr="00507462">
        <w:rPr>
          <w:rFonts w:cs="Times New Roman"/>
          <w:lang w:val="en-US"/>
        </w:rPr>
        <w:t>that</w:t>
      </w:r>
      <w:r w:rsidR="00AB4518" w:rsidRPr="00507462">
        <w:rPr>
          <w:rFonts w:cs="Times New Roman"/>
          <w:lang w:val="en-US"/>
        </w:rPr>
        <w:t xml:space="preserve"> list the conflict actors involved in our case studies and in the network graphs </w:t>
      </w:r>
      <w:r w:rsidR="00ED4D62" w:rsidRPr="00507462">
        <w:rPr>
          <w:rFonts w:cs="Times New Roman"/>
          <w:lang w:val="en-US"/>
        </w:rPr>
        <w:t xml:space="preserve">that depict </w:t>
      </w:r>
      <w:r w:rsidR="00AB4518" w:rsidRPr="00507462">
        <w:rPr>
          <w:rFonts w:cs="Times New Roman"/>
          <w:lang w:val="en-US"/>
        </w:rPr>
        <w:t xml:space="preserve">the </w:t>
      </w:r>
      <w:r w:rsidR="00FA3B8C" w:rsidRPr="00507462">
        <w:rPr>
          <w:rFonts w:cs="Times New Roman"/>
          <w:lang w:val="en-US"/>
        </w:rPr>
        <w:t xml:space="preserve">actors’ </w:t>
      </w:r>
      <w:r w:rsidR="00AB4518" w:rsidRPr="00507462">
        <w:rPr>
          <w:rFonts w:cs="Times New Roman"/>
          <w:lang w:val="en-US"/>
        </w:rPr>
        <w:t xml:space="preserve">engagements. </w:t>
      </w:r>
    </w:p>
    <w:p w14:paraId="2558DE9B" w14:textId="77777777" w:rsidR="001831B6" w:rsidRPr="00507462" w:rsidRDefault="001831B6" w:rsidP="00BE1628">
      <w:pPr>
        <w:spacing w:after="0" w:line="276" w:lineRule="auto"/>
        <w:rPr>
          <w:rFonts w:cs="Times New Roman"/>
          <w:lang w:val="en-US"/>
        </w:rPr>
      </w:pPr>
    </w:p>
    <w:p w14:paraId="613FA795" w14:textId="77777777" w:rsidR="001831B6" w:rsidRPr="00507462" w:rsidRDefault="001831B6" w:rsidP="00BE1628">
      <w:pPr>
        <w:spacing w:after="0" w:line="276" w:lineRule="auto"/>
        <w:rPr>
          <w:rFonts w:cs="Times New Roman"/>
          <w:lang w:val="en-US"/>
        </w:rPr>
      </w:pPr>
    </w:p>
    <w:p w14:paraId="2214B1F5" w14:textId="77777777" w:rsidR="001831B6" w:rsidRPr="00507462" w:rsidRDefault="001831B6" w:rsidP="00BE1628">
      <w:pPr>
        <w:spacing w:after="0" w:line="276" w:lineRule="auto"/>
        <w:rPr>
          <w:rFonts w:cs="Times New Roman"/>
          <w:lang w:val="en-US"/>
        </w:rPr>
      </w:pPr>
    </w:p>
    <w:p w14:paraId="6C839B48" w14:textId="77777777" w:rsidR="001831B6" w:rsidRPr="00507462" w:rsidRDefault="001831B6" w:rsidP="00BE1628">
      <w:pPr>
        <w:spacing w:after="0" w:line="276" w:lineRule="auto"/>
        <w:rPr>
          <w:rFonts w:cs="Times New Roman"/>
          <w:lang w:val="en-US"/>
        </w:rPr>
      </w:pPr>
    </w:p>
    <w:tbl>
      <w:tblPr>
        <w:tblStyle w:val="GridTable1Light"/>
        <w:tblW w:w="0" w:type="auto"/>
        <w:tblLook w:val="04A0" w:firstRow="1" w:lastRow="0" w:firstColumn="1" w:lastColumn="0" w:noHBand="0" w:noVBand="1"/>
      </w:tblPr>
      <w:tblGrid>
        <w:gridCol w:w="828"/>
        <w:gridCol w:w="3106"/>
        <w:gridCol w:w="2859"/>
        <w:gridCol w:w="2223"/>
      </w:tblGrid>
      <w:tr w:rsidR="001831B6" w:rsidRPr="00507462" w14:paraId="513A40A5" w14:textId="77777777" w:rsidTr="00CE5F38">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F0CDDB7" w14:textId="77777777" w:rsidR="001831B6" w:rsidRPr="00507462" w:rsidRDefault="001831B6" w:rsidP="00CE5F38">
            <w:pPr>
              <w:spacing w:line="276" w:lineRule="auto"/>
              <w:jc w:val="left"/>
              <w:rPr>
                <w:rFonts w:eastAsia="Times New Roman" w:cs="Times New Roman"/>
                <w:lang w:val="en-US" w:eastAsia="en-GB"/>
              </w:rPr>
            </w:pPr>
            <w:r w:rsidRPr="00507462">
              <w:rPr>
                <w:rFonts w:cs="Times New Roman"/>
                <w:lang w:val="en-US"/>
              </w:rPr>
              <w:t>UCDP GED ID</w:t>
            </w:r>
          </w:p>
        </w:tc>
        <w:tc>
          <w:tcPr>
            <w:tcW w:w="3106" w:type="dxa"/>
            <w:hideMark/>
          </w:tcPr>
          <w:p w14:paraId="1BA27ACB" w14:textId="77777777" w:rsidR="001831B6" w:rsidRPr="00507462" w:rsidRDefault="001831B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UCDP NAME</w:t>
            </w:r>
            <w:r w:rsidRPr="00507462">
              <w:rPr>
                <w:rStyle w:val="EndnoteReference"/>
                <w:rFonts w:cs="Times New Roman"/>
                <w:lang w:val="en-US"/>
              </w:rPr>
              <w:endnoteReference w:id="25"/>
            </w:r>
          </w:p>
        </w:tc>
        <w:tc>
          <w:tcPr>
            <w:tcW w:w="2859" w:type="dxa"/>
          </w:tcPr>
          <w:p w14:paraId="434D71E5" w14:textId="77777777" w:rsidR="001831B6" w:rsidRPr="00507462" w:rsidRDefault="001831B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cs="Times New Roman"/>
                <w:lang w:val="en-US"/>
              </w:rPr>
              <w:t>FULL/OTHER NAME</w:t>
            </w:r>
            <w:r w:rsidRPr="00507462">
              <w:rPr>
                <w:rStyle w:val="EndnoteReference"/>
                <w:rFonts w:cs="Times New Roman"/>
                <w:lang w:val="en-US"/>
              </w:rPr>
              <w:endnoteReference w:id="26"/>
            </w:r>
          </w:p>
        </w:tc>
        <w:tc>
          <w:tcPr>
            <w:tcW w:w="2223" w:type="dxa"/>
          </w:tcPr>
          <w:p w14:paraId="0D174838" w14:textId="77777777" w:rsidR="001831B6" w:rsidRPr="00507462" w:rsidRDefault="001831B6" w:rsidP="00CE5F38">
            <w:pPr>
              <w:spacing w:line="276" w:lineRule="auto"/>
              <w:jc w:val="left"/>
              <w:cnfStyle w:val="100000000000" w:firstRow="1" w:lastRow="0" w:firstColumn="0" w:lastColumn="0" w:oddVBand="0" w:evenVBand="0" w:oddHBand="0" w:evenHBand="0" w:firstRowFirstColumn="0" w:firstRowLastColumn="0" w:lastRowFirstColumn="0" w:lastRowLastColumn="0"/>
              <w:rPr>
                <w:rFonts w:cs="Times New Roman"/>
                <w:lang w:val="en-US"/>
              </w:rPr>
            </w:pPr>
            <w:r w:rsidRPr="00507462">
              <w:rPr>
                <w:rFonts w:cs="Times New Roman"/>
                <w:lang w:val="en-US"/>
              </w:rPr>
              <w:t>CONFLICT-CONNECTING MECHANISM</w:t>
            </w:r>
            <w:r w:rsidRPr="00507462">
              <w:rPr>
                <w:rStyle w:val="EndnoteReference"/>
                <w:rFonts w:cs="Times New Roman"/>
                <w:lang w:val="en-US"/>
              </w:rPr>
              <w:endnoteReference w:id="27"/>
            </w:r>
          </w:p>
        </w:tc>
      </w:tr>
      <w:tr w:rsidR="001831B6" w:rsidRPr="00507462" w14:paraId="26482264"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42CECB8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7443</w:t>
            </w:r>
          </w:p>
        </w:tc>
        <w:tc>
          <w:tcPr>
            <w:tcW w:w="3106" w:type="dxa"/>
            <w:hideMark/>
          </w:tcPr>
          <w:p w14:paraId="12633F8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16</w:t>
            </w:r>
            <w:r w:rsidRPr="00507462">
              <w:rPr>
                <w:rFonts w:eastAsia="Times New Roman" w:cs="Times New Roman"/>
                <w:color w:val="000000"/>
                <w:vertAlign w:val="superscript"/>
                <w:lang w:val="en-US" w:eastAsia="en-GB"/>
              </w:rPr>
              <w:t>th</w:t>
            </w:r>
            <w:r w:rsidRPr="00507462">
              <w:rPr>
                <w:rFonts w:eastAsia="Times New Roman" w:cs="Times New Roman"/>
                <w:color w:val="000000"/>
                <w:lang w:val="en-US" w:eastAsia="en-GB"/>
              </w:rPr>
              <w:t xml:space="preserve"> Division, Islamic Front, Jabhat Fateh al-Sham</w:t>
            </w:r>
          </w:p>
        </w:tc>
        <w:tc>
          <w:tcPr>
            <w:tcW w:w="2859" w:type="dxa"/>
          </w:tcPr>
          <w:p w14:paraId="0489FCF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CB9283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A00A10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85C2574"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783</w:t>
            </w:r>
          </w:p>
        </w:tc>
        <w:tc>
          <w:tcPr>
            <w:tcW w:w="3106" w:type="dxa"/>
            <w:hideMark/>
          </w:tcPr>
          <w:p w14:paraId="4215A5C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1920 Revolution Brigades</w:t>
            </w:r>
          </w:p>
        </w:tc>
        <w:tc>
          <w:tcPr>
            <w:tcW w:w="2859" w:type="dxa"/>
          </w:tcPr>
          <w:p w14:paraId="5385F74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56BF77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999FD9F"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52EC13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7520</w:t>
            </w:r>
          </w:p>
        </w:tc>
        <w:tc>
          <w:tcPr>
            <w:tcW w:w="3106" w:type="dxa"/>
            <w:hideMark/>
          </w:tcPr>
          <w:p w14:paraId="1DB6565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23</w:t>
            </w:r>
            <w:r w:rsidRPr="00507462">
              <w:rPr>
                <w:rFonts w:eastAsia="Times New Roman" w:cs="Times New Roman"/>
                <w:color w:val="000000"/>
                <w:vertAlign w:val="superscript"/>
                <w:lang w:val="en-US" w:eastAsia="en-GB"/>
              </w:rPr>
              <w:t>rd</w:t>
            </w:r>
            <w:r w:rsidRPr="00507462">
              <w:rPr>
                <w:rFonts w:eastAsia="Times New Roman" w:cs="Times New Roman"/>
                <w:color w:val="000000"/>
                <w:lang w:val="en-US" w:eastAsia="en-GB"/>
              </w:rPr>
              <w:t xml:space="preserve"> Division, </w:t>
            </w: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Jaysh al Nasr, Jaysh al-</w:t>
            </w:r>
            <w:proofErr w:type="spellStart"/>
            <w:r w:rsidRPr="00507462">
              <w:rPr>
                <w:rFonts w:eastAsia="Times New Roman" w:cs="Times New Roman"/>
                <w:color w:val="000000"/>
                <w:lang w:val="en-US" w:eastAsia="en-GB"/>
              </w:rPr>
              <w:t>Nukhba</w:t>
            </w:r>
            <w:proofErr w:type="spellEnd"/>
            <w:r w:rsidRPr="00507462">
              <w:rPr>
                <w:rFonts w:eastAsia="Times New Roman" w:cs="Times New Roman"/>
                <w:color w:val="000000"/>
                <w:lang w:val="en-US" w:eastAsia="en-GB"/>
              </w:rPr>
              <w:t>, Nour al-Din al-</w:t>
            </w:r>
            <w:proofErr w:type="spellStart"/>
            <w:r w:rsidRPr="00507462">
              <w:rPr>
                <w:rFonts w:eastAsia="Times New Roman" w:cs="Times New Roman"/>
                <w:color w:val="000000"/>
                <w:lang w:val="en-US" w:eastAsia="en-GB"/>
              </w:rPr>
              <w:t>Zenki</w:t>
            </w:r>
            <w:proofErr w:type="spellEnd"/>
            <w:r w:rsidRPr="00507462">
              <w:rPr>
                <w:rFonts w:eastAsia="Times New Roman" w:cs="Times New Roman"/>
                <w:color w:val="000000"/>
                <w:lang w:val="en-US" w:eastAsia="en-GB"/>
              </w:rPr>
              <w:t>, Sham Legion, SNA</w:t>
            </w:r>
          </w:p>
        </w:tc>
        <w:tc>
          <w:tcPr>
            <w:tcW w:w="2859" w:type="dxa"/>
          </w:tcPr>
          <w:p w14:paraId="771BCE1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0BDBA2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708A45C"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3A385BD"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7524</w:t>
            </w:r>
          </w:p>
        </w:tc>
        <w:tc>
          <w:tcPr>
            <w:tcW w:w="3106" w:type="dxa"/>
            <w:hideMark/>
          </w:tcPr>
          <w:p w14:paraId="634EAC3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23</w:t>
            </w:r>
            <w:r w:rsidRPr="00507462">
              <w:rPr>
                <w:rFonts w:eastAsia="Times New Roman" w:cs="Times New Roman"/>
                <w:color w:val="000000"/>
                <w:vertAlign w:val="superscript"/>
                <w:lang w:val="en-US" w:eastAsia="en-GB"/>
              </w:rPr>
              <w:t>rd</w:t>
            </w:r>
            <w:r w:rsidRPr="00507462">
              <w:rPr>
                <w:rFonts w:eastAsia="Times New Roman" w:cs="Times New Roman"/>
                <w:color w:val="000000"/>
                <w:lang w:val="en-US" w:eastAsia="en-GB"/>
              </w:rPr>
              <w:t xml:space="preserve"> Division, Jaysh al Nasr, Jaysh al-</w:t>
            </w:r>
            <w:proofErr w:type="spellStart"/>
            <w:r w:rsidRPr="00507462">
              <w:rPr>
                <w:rFonts w:eastAsia="Times New Roman" w:cs="Times New Roman"/>
                <w:color w:val="000000"/>
                <w:lang w:val="en-US" w:eastAsia="en-GB"/>
              </w:rPr>
              <w:t>Nukhba</w:t>
            </w:r>
            <w:proofErr w:type="spellEnd"/>
            <w:r w:rsidRPr="00507462">
              <w:rPr>
                <w:rFonts w:eastAsia="Times New Roman" w:cs="Times New Roman"/>
                <w:color w:val="000000"/>
                <w:lang w:val="en-US" w:eastAsia="en-GB"/>
              </w:rPr>
              <w:t>, Sham Legion, SNA, Syrian Liberation Front</w:t>
            </w:r>
          </w:p>
        </w:tc>
        <w:tc>
          <w:tcPr>
            <w:tcW w:w="2859" w:type="dxa"/>
          </w:tcPr>
          <w:p w14:paraId="5C31A8A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81FCD0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E920BE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196472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886</w:t>
            </w:r>
          </w:p>
        </w:tc>
        <w:tc>
          <w:tcPr>
            <w:tcW w:w="3106" w:type="dxa"/>
            <w:hideMark/>
          </w:tcPr>
          <w:p w14:paraId="1D343BA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AAH</w:t>
            </w:r>
          </w:p>
        </w:tc>
        <w:tc>
          <w:tcPr>
            <w:tcW w:w="2859" w:type="dxa"/>
          </w:tcPr>
          <w:p w14:paraId="77E1F82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roofErr w:type="spellStart"/>
            <w:r w:rsidRPr="00507462">
              <w:rPr>
                <w:rFonts w:eastAsia="Times New Roman" w:cs="Times New Roman"/>
                <w:color w:val="000000"/>
                <w:lang w:val="en-US" w:eastAsia="en-GB"/>
              </w:rPr>
              <w:t>Asaib</w:t>
            </w:r>
            <w:proofErr w:type="spellEnd"/>
            <w:r w:rsidRPr="00507462">
              <w:rPr>
                <w:rFonts w:eastAsia="Times New Roman" w:cs="Times New Roman"/>
                <w:color w:val="000000"/>
                <w:lang w:val="en-US" w:eastAsia="en-GB"/>
              </w:rPr>
              <w:t xml:space="preserve"> Ahl al-Haqq</w:t>
            </w:r>
          </w:p>
        </w:tc>
        <w:tc>
          <w:tcPr>
            <w:tcW w:w="2223" w:type="dxa"/>
          </w:tcPr>
          <w:p w14:paraId="32FA7CC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53095F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3DF717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5563</w:t>
            </w:r>
          </w:p>
        </w:tc>
        <w:tc>
          <w:tcPr>
            <w:tcW w:w="3106" w:type="dxa"/>
            <w:hideMark/>
          </w:tcPr>
          <w:p w14:paraId="3E0FAB5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Ahfad</w:t>
            </w:r>
            <w:proofErr w:type="spellEnd"/>
            <w:r w:rsidRPr="00507462">
              <w:rPr>
                <w:rFonts w:eastAsia="Times New Roman" w:cs="Times New Roman"/>
                <w:color w:val="000000"/>
                <w:lang w:val="en-US" w:eastAsia="en-GB"/>
              </w:rPr>
              <w:t xml:space="preserve"> al Rasoul Brigade</w:t>
            </w:r>
          </w:p>
        </w:tc>
        <w:tc>
          <w:tcPr>
            <w:tcW w:w="2859" w:type="dxa"/>
          </w:tcPr>
          <w:p w14:paraId="7A2CA6F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E0DDEF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5050E8F"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3F5B02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7672</w:t>
            </w:r>
          </w:p>
        </w:tc>
        <w:tc>
          <w:tcPr>
            <w:tcW w:w="3106" w:type="dxa"/>
            <w:hideMark/>
          </w:tcPr>
          <w:p w14:paraId="0372601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Ahfad</w:t>
            </w:r>
            <w:proofErr w:type="spellEnd"/>
            <w:r w:rsidRPr="00507462">
              <w:rPr>
                <w:rFonts w:eastAsia="Times New Roman" w:cs="Times New Roman"/>
                <w:color w:val="000000"/>
                <w:lang w:val="en-US" w:eastAsia="en-GB"/>
              </w:rPr>
              <w:t xml:space="preserve"> al Rasoul Brigade, </w:t>
            </w: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al-Farouq Brigades, </w:t>
            </w:r>
            <w:proofErr w:type="spellStart"/>
            <w:r w:rsidRPr="00507462">
              <w:rPr>
                <w:rFonts w:eastAsia="Times New Roman" w:cs="Times New Roman"/>
                <w:color w:val="000000"/>
                <w:lang w:val="en-US" w:eastAsia="en-GB"/>
              </w:rPr>
              <w:t>Ghuraba</w:t>
            </w:r>
            <w:proofErr w:type="spellEnd"/>
            <w:r w:rsidRPr="00507462">
              <w:rPr>
                <w:rFonts w:eastAsia="Times New Roman" w:cs="Times New Roman"/>
                <w:color w:val="000000"/>
                <w:lang w:val="en-US" w:eastAsia="en-GB"/>
              </w:rPr>
              <w:t xml:space="preserve"> al-Sham, IS, Jabhat Fateh al-Sham, Jazeera-Euphrates Liberation Front, Liwa al-Fateh</w:t>
            </w:r>
          </w:p>
        </w:tc>
        <w:tc>
          <w:tcPr>
            <w:tcW w:w="2859" w:type="dxa"/>
          </w:tcPr>
          <w:p w14:paraId="55DE23F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617402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64370C3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E0C372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5565</w:t>
            </w:r>
          </w:p>
        </w:tc>
        <w:tc>
          <w:tcPr>
            <w:tcW w:w="3106" w:type="dxa"/>
            <w:hideMark/>
          </w:tcPr>
          <w:p w14:paraId="25ABA2C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Ahfad</w:t>
            </w:r>
            <w:proofErr w:type="spellEnd"/>
            <w:r w:rsidRPr="00507462">
              <w:rPr>
                <w:rFonts w:eastAsia="Times New Roman" w:cs="Times New Roman"/>
                <w:color w:val="000000"/>
                <w:lang w:val="en-US" w:eastAsia="en-GB"/>
              </w:rPr>
              <w:t xml:space="preserve"> al Rasoul Brigade, </w:t>
            </w: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IS, Islamic Kurdish Front, Jabhat Fateh al-Sham</w:t>
            </w:r>
          </w:p>
        </w:tc>
        <w:tc>
          <w:tcPr>
            <w:tcW w:w="2859" w:type="dxa"/>
          </w:tcPr>
          <w:p w14:paraId="4490E2E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55D37E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13FDEB00"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EDC454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5554</w:t>
            </w:r>
          </w:p>
        </w:tc>
        <w:tc>
          <w:tcPr>
            <w:tcW w:w="3106" w:type="dxa"/>
            <w:hideMark/>
          </w:tcPr>
          <w:p w14:paraId="535B014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w:t>
            </w:r>
          </w:p>
        </w:tc>
        <w:tc>
          <w:tcPr>
            <w:tcW w:w="2859" w:type="dxa"/>
          </w:tcPr>
          <w:p w14:paraId="654CA8A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8EF00C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1DE8EF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F2D198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7676</w:t>
            </w:r>
          </w:p>
        </w:tc>
        <w:tc>
          <w:tcPr>
            <w:tcW w:w="3106" w:type="dxa"/>
            <w:hideMark/>
          </w:tcPr>
          <w:p w14:paraId="5038D7D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al-Tawhid Brigade, IS, Islamic Kurdish Front, Jabhat Fateh al-Sham</w:t>
            </w:r>
          </w:p>
        </w:tc>
        <w:tc>
          <w:tcPr>
            <w:tcW w:w="2859" w:type="dxa"/>
          </w:tcPr>
          <w:p w14:paraId="2FBD026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1115B0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0FCC862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220392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5567</w:t>
            </w:r>
          </w:p>
        </w:tc>
        <w:tc>
          <w:tcPr>
            <w:tcW w:w="3106" w:type="dxa"/>
            <w:hideMark/>
          </w:tcPr>
          <w:p w14:paraId="493D902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al-Tawhid Brigade, IS, Jabhat Fateh al-Sham</w:t>
            </w:r>
          </w:p>
        </w:tc>
        <w:tc>
          <w:tcPr>
            <w:tcW w:w="2859" w:type="dxa"/>
          </w:tcPr>
          <w:p w14:paraId="59D1125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4B9325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6826DE4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44249A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7042</w:t>
            </w:r>
          </w:p>
        </w:tc>
        <w:tc>
          <w:tcPr>
            <w:tcW w:w="3106" w:type="dxa"/>
            <w:hideMark/>
          </w:tcPr>
          <w:p w14:paraId="6E103ED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FSA, HTS, Jaysh al-Islam</w:t>
            </w:r>
          </w:p>
        </w:tc>
        <w:tc>
          <w:tcPr>
            <w:tcW w:w="2859" w:type="dxa"/>
          </w:tcPr>
          <w:p w14:paraId="0047C0A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 xml:space="preserve">FSA: Free Syrian Army, HTS: </w:t>
            </w:r>
            <w:proofErr w:type="spellStart"/>
            <w:r w:rsidRPr="00507462">
              <w:rPr>
                <w:rFonts w:eastAsia="Times New Roman" w:cs="Times New Roman"/>
                <w:color w:val="000000"/>
                <w:lang w:val="en-US" w:eastAsia="en-GB"/>
              </w:rPr>
              <w:t>Hay’at</w:t>
            </w:r>
            <w:proofErr w:type="spellEnd"/>
            <w:r w:rsidRPr="00507462">
              <w:rPr>
                <w:rFonts w:eastAsia="Times New Roman" w:cs="Times New Roman"/>
                <w:color w:val="000000"/>
                <w:lang w:val="en-US" w:eastAsia="en-GB"/>
              </w:rPr>
              <w:t xml:space="preserve"> Tahrir al Sham</w:t>
            </w:r>
          </w:p>
        </w:tc>
        <w:tc>
          <w:tcPr>
            <w:tcW w:w="2223" w:type="dxa"/>
          </w:tcPr>
          <w:p w14:paraId="5BB5CA8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7BE22A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629439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6702</w:t>
            </w:r>
          </w:p>
        </w:tc>
        <w:tc>
          <w:tcPr>
            <w:tcW w:w="3106" w:type="dxa"/>
            <w:hideMark/>
          </w:tcPr>
          <w:p w14:paraId="6813123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FSA, Jabhat Fateh al-Sham, Jaysh al-Islam</w:t>
            </w:r>
          </w:p>
        </w:tc>
        <w:tc>
          <w:tcPr>
            <w:tcW w:w="2859" w:type="dxa"/>
          </w:tcPr>
          <w:p w14:paraId="3EAE5BF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20BBF7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821B54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44477B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6572</w:t>
            </w:r>
          </w:p>
        </w:tc>
        <w:tc>
          <w:tcPr>
            <w:tcW w:w="3106" w:type="dxa"/>
            <w:hideMark/>
          </w:tcPr>
          <w:p w14:paraId="41B1D53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Furqan Brigades, Jabhat Fateh al-Sham, Jaysh al-Islam, Yarmouk Army</w:t>
            </w:r>
          </w:p>
        </w:tc>
        <w:tc>
          <w:tcPr>
            <w:tcW w:w="2859" w:type="dxa"/>
          </w:tcPr>
          <w:p w14:paraId="5E4E679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0E9E5C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7FBC931"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30351DE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7056</w:t>
            </w:r>
          </w:p>
        </w:tc>
        <w:tc>
          <w:tcPr>
            <w:tcW w:w="3106" w:type="dxa"/>
            <w:hideMark/>
          </w:tcPr>
          <w:p w14:paraId="00C9A8A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HTS, Southern Front</w:t>
            </w:r>
          </w:p>
        </w:tc>
        <w:tc>
          <w:tcPr>
            <w:tcW w:w="2859" w:type="dxa"/>
          </w:tcPr>
          <w:p w14:paraId="5357326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3351F3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8E43A9B"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1621D7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6389</w:t>
            </w:r>
          </w:p>
        </w:tc>
        <w:tc>
          <w:tcPr>
            <w:tcW w:w="3106" w:type="dxa"/>
            <w:hideMark/>
          </w:tcPr>
          <w:p w14:paraId="3C112EB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Jabhat Fateh al-Sham</w:t>
            </w:r>
          </w:p>
        </w:tc>
        <w:tc>
          <w:tcPr>
            <w:tcW w:w="2859" w:type="dxa"/>
          </w:tcPr>
          <w:p w14:paraId="7A398C6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CCB28A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314030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6A92A4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lastRenderedPageBreak/>
              <w:t>7498</w:t>
            </w:r>
          </w:p>
        </w:tc>
        <w:tc>
          <w:tcPr>
            <w:tcW w:w="3106" w:type="dxa"/>
            <w:hideMark/>
          </w:tcPr>
          <w:p w14:paraId="72C76A5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Jabhat Fateh al-Sham, Jaysh al-Islam, Jaysh </w:t>
            </w:r>
            <w:proofErr w:type="spellStart"/>
            <w:r w:rsidRPr="00507462">
              <w:rPr>
                <w:rFonts w:eastAsia="Times New Roman" w:cs="Times New Roman"/>
                <w:color w:val="000000"/>
                <w:lang w:val="en-US" w:eastAsia="en-GB"/>
              </w:rPr>
              <w:t>Asoud</w:t>
            </w:r>
            <w:proofErr w:type="spellEnd"/>
            <w:r w:rsidRPr="00507462">
              <w:rPr>
                <w:rFonts w:eastAsia="Times New Roman" w:cs="Times New Roman"/>
                <w:color w:val="000000"/>
                <w:lang w:val="en-US" w:eastAsia="en-GB"/>
              </w:rPr>
              <w:t xml:space="preserve"> al-</w:t>
            </w:r>
            <w:proofErr w:type="spellStart"/>
            <w:r w:rsidRPr="00507462">
              <w:rPr>
                <w:rFonts w:eastAsia="Times New Roman" w:cs="Times New Roman"/>
                <w:color w:val="000000"/>
                <w:lang w:val="en-US" w:eastAsia="en-GB"/>
              </w:rPr>
              <w:t>Sharqiya</w:t>
            </w:r>
            <w:proofErr w:type="spellEnd"/>
            <w:r w:rsidRPr="00507462">
              <w:rPr>
                <w:rFonts w:eastAsia="Times New Roman" w:cs="Times New Roman"/>
                <w:color w:val="000000"/>
                <w:lang w:val="en-US" w:eastAsia="en-GB"/>
              </w:rPr>
              <w:t>, Martyr Lieutenant Ahmed Abdou Brigades, Rahman Corps</w:t>
            </w:r>
          </w:p>
        </w:tc>
        <w:tc>
          <w:tcPr>
            <w:tcW w:w="2859" w:type="dxa"/>
          </w:tcPr>
          <w:p w14:paraId="67484EB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BFFE57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6286FD0"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1C48E0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6532</w:t>
            </w:r>
          </w:p>
        </w:tc>
        <w:tc>
          <w:tcPr>
            <w:tcW w:w="3106" w:type="dxa"/>
            <w:hideMark/>
          </w:tcPr>
          <w:p w14:paraId="5C89EA7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al-Sham, Jabhat Fateh al-Sham, Southern Front</w:t>
            </w:r>
          </w:p>
        </w:tc>
        <w:tc>
          <w:tcPr>
            <w:tcW w:w="2859" w:type="dxa"/>
          </w:tcPr>
          <w:p w14:paraId="31F4464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339A98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2E9E0B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856500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7601</w:t>
            </w:r>
          </w:p>
        </w:tc>
        <w:tc>
          <w:tcPr>
            <w:tcW w:w="3106" w:type="dxa"/>
            <w:hideMark/>
          </w:tcPr>
          <w:p w14:paraId="52485E9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Ahrar</w:t>
            </w:r>
            <w:proofErr w:type="spellEnd"/>
            <w:r w:rsidRPr="00507462">
              <w:rPr>
                <w:rFonts w:eastAsia="Times New Roman" w:cs="Times New Roman"/>
                <w:color w:val="000000"/>
                <w:lang w:val="en-US" w:eastAsia="en-GB"/>
              </w:rPr>
              <w:t xml:space="preserve"> </w:t>
            </w:r>
            <w:proofErr w:type="spellStart"/>
            <w:r w:rsidRPr="00507462">
              <w:rPr>
                <w:rFonts w:eastAsia="Times New Roman" w:cs="Times New Roman"/>
                <w:color w:val="000000"/>
                <w:lang w:val="en-US" w:eastAsia="en-GB"/>
              </w:rPr>
              <w:t>Ghurayan</w:t>
            </w:r>
            <w:proofErr w:type="spellEnd"/>
          </w:p>
        </w:tc>
        <w:tc>
          <w:tcPr>
            <w:tcW w:w="2859" w:type="dxa"/>
          </w:tcPr>
          <w:p w14:paraId="3D61254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2E0535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32681D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15E711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7155</w:t>
            </w:r>
          </w:p>
        </w:tc>
        <w:tc>
          <w:tcPr>
            <w:tcW w:w="3106" w:type="dxa"/>
            <w:hideMark/>
          </w:tcPr>
          <w:p w14:paraId="7F26854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Aknaf</w:t>
            </w:r>
            <w:proofErr w:type="spellEnd"/>
            <w:r w:rsidRPr="00507462">
              <w:rPr>
                <w:rFonts w:eastAsia="Times New Roman" w:cs="Times New Roman"/>
                <w:color w:val="000000"/>
                <w:lang w:val="en-US" w:eastAsia="en-GB"/>
              </w:rPr>
              <w:t xml:space="preserve"> Bait al-</w:t>
            </w:r>
            <w:proofErr w:type="spellStart"/>
            <w:r w:rsidRPr="00507462">
              <w:rPr>
                <w:rFonts w:eastAsia="Times New Roman" w:cs="Times New Roman"/>
                <w:color w:val="000000"/>
                <w:lang w:val="en-US" w:eastAsia="en-GB"/>
              </w:rPr>
              <w:t>Maqdis</w:t>
            </w:r>
            <w:proofErr w:type="spellEnd"/>
            <w:r w:rsidRPr="00507462">
              <w:rPr>
                <w:rFonts w:eastAsia="Times New Roman" w:cs="Times New Roman"/>
                <w:color w:val="000000"/>
                <w:lang w:val="en-US" w:eastAsia="en-GB"/>
              </w:rPr>
              <w:t>, HTS, Jaysh al-Islam</w:t>
            </w:r>
          </w:p>
        </w:tc>
        <w:tc>
          <w:tcPr>
            <w:tcW w:w="2859" w:type="dxa"/>
          </w:tcPr>
          <w:p w14:paraId="03D415E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A5893A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4BD8F7C"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74F998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7492</w:t>
            </w:r>
          </w:p>
        </w:tc>
        <w:tc>
          <w:tcPr>
            <w:tcW w:w="3106" w:type="dxa"/>
            <w:hideMark/>
          </w:tcPr>
          <w:p w14:paraId="73C19F0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Aknaf</w:t>
            </w:r>
            <w:proofErr w:type="spellEnd"/>
            <w:r w:rsidRPr="00507462">
              <w:rPr>
                <w:rFonts w:eastAsia="Times New Roman" w:cs="Times New Roman"/>
                <w:color w:val="000000"/>
                <w:lang w:val="en-US" w:eastAsia="en-GB"/>
              </w:rPr>
              <w:t xml:space="preserve"> Bait al-</w:t>
            </w:r>
            <w:proofErr w:type="spellStart"/>
            <w:r w:rsidRPr="00507462">
              <w:rPr>
                <w:rFonts w:eastAsia="Times New Roman" w:cs="Times New Roman"/>
                <w:color w:val="000000"/>
                <w:lang w:val="en-US" w:eastAsia="en-GB"/>
              </w:rPr>
              <w:t>Maqdis</w:t>
            </w:r>
            <w:proofErr w:type="spellEnd"/>
            <w:r w:rsidRPr="00507462">
              <w:rPr>
                <w:rFonts w:eastAsia="Times New Roman" w:cs="Times New Roman"/>
                <w:color w:val="000000"/>
                <w:lang w:val="en-US" w:eastAsia="en-GB"/>
              </w:rPr>
              <w:t>, HTS, Jaysh al-Islam, Sons of Yarmouk Movement, Southern Front</w:t>
            </w:r>
          </w:p>
        </w:tc>
        <w:tc>
          <w:tcPr>
            <w:tcW w:w="2859" w:type="dxa"/>
          </w:tcPr>
          <w:p w14:paraId="65FE478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70ACF3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E35E30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7365B9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6378</w:t>
            </w:r>
          </w:p>
        </w:tc>
        <w:tc>
          <w:tcPr>
            <w:tcW w:w="3106" w:type="dxa"/>
            <w:hideMark/>
          </w:tcPr>
          <w:p w14:paraId="1B649E0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Aknaf</w:t>
            </w:r>
            <w:proofErr w:type="spellEnd"/>
            <w:r w:rsidRPr="00507462">
              <w:rPr>
                <w:rFonts w:eastAsia="Times New Roman" w:cs="Times New Roman"/>
                <w:color w:val="000000"/>
                <w:lang w:val="en-US" w:eastAsia="en-GB"/>
              </w:rPr>
              <w:t xml:space="preserve"> Bait al-</w:t>
            </w:r>
            <w:proofErr w:type="spellStart"/>
            <w:r w:rsidRPr="00507462">
              <w:rPr>
                <w:rFonts w:eastAsia="Times New Roman" w:cs="Times New Roman"/>
                <w:color w:val="000000"/>
                <w:lang w:val="en-US" w:eastAsia="en-GB"/>
              </w:rPr>
              <w:t>Maqdis</w:t>
            </w:r>
            <w:proofErr w:type="spellEnd"/>
            <w:r w:rsidRPr="00507462">
              <w:rPr>
                <w:rFonts w:eastAsia="Times New Roman" w:cs="Times New Roman"/>
                <w:color w:val="000000"/>
                <w:lang w:val="en-US" w:eastAsia="en-GB"/>
              </w:rPr>
              <w:t>, Jaysh al-Islam, PFLP-GC</w:t>
            </w:r>
          </w:p>
        </w:tc>
        <w:tc>
          <w:tcPr>
            <w:tcW w:w="2859" w:type="dxa"/>
          </w:tcPr>
          <w:p w14:paraId="7E0E404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PFLP-GC: Popular Front for the Liberation of Palestine-General Command</w:t>
            </w:r>
          </w:p>
        </w:tc>
        <w:tc>
          <w:tcPr>
            <w:tcW w:w="2223" w:type="dxa"/>
          </w:tcPr>
          <w:p w14:paraId="03C52C0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3ACD09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4535404"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5659</w:t>
            </w:r>
          </w:p>
        </w:tc>
        <w:tc>
          <w:tcPr>
            <w:tcW w:w="3106" w:type="dxa"/>
            <w:hideMark/>
          </w:tcPr>
          <w:p w14:paraId="7BCAFA7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al-Mahdi Army</w:t>
            </w:r>
          </w:p>
        </w:tc>
        <w:tc>
          <w:tcPr>
            <w:tcW w:w="2859" w:type="dxa"/>
          </w:tcPr>
          <w:p w14:paraId="34F6847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045752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3E9F4D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7CAB594"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7426</w:t>
            </w:r>
          </w:p>
        </w:tc>
        <w:tc>
          <w:tcPr>
            <w:tcW w:w="3106" w:type="dxa"/>
            <w:hideMark/>
          </w:tcPr>
          <w:p w14:paraId="06A4B34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al-</w:t>
            </w:r>
            <w:proofErr w:type="spellStart"/>
            <w:r w:rsidRPr="00507462">
              <w:rPr>
                <w:rFonts w:eastAsia="Times New Roman" w:cs="Times New Roman"/>
                <w:color w:val="000000"/>
                <w:lang w:val="en-US" w:eastAsia="en-GB"/>
              </w:rPr>
              <w:t>Qa’qa</w:t>
            </w:r>
            <w:proofErr w:type="spellEnd"/>
            <w:r w:rsidRPr="00507462">
              <w:rPr>
                <w:rFonts w:eastAsia="Times New Roman" w:cs="Times New Roman"/>
                <w:color w:val="000000"/>
                <w:lang w:val="en-US" w:eastAsia="en-GB"/>
              </w:rPr>
              <w:t xml:space="preserve"> Brigade, Army of Ahl al-Sunni </w:t>
            </w:r>
            <w:proofErr w:type="spellStart"/>
            <w:r w:rsidRPr="00507462">
              <w:rPr>
                <w:rFonts w:eastAsia="Times New Roman" w:cs="Times New Roman"/>
                <w:color w:val="000000"/>
                <w:lang w:val="en-US" w:eastAsia="en-GB"/>
              </w:rPr>
              <w:t>wal</w:t>
            </w:r>
            <w:proofErr w:type="spellEnd"/>
            <w:r w:rsidRPr="00507462">
              <w:rPr>
                <w:rFonts w:eastAsia="Times New Roman" w:cs="Times New Roman"/>
                <w:color w:val="000000"/>
                <w:lang w:val="en-US" w:eastAsia="en-GB"/>
              </w:rPr>
              <w:t xml:space="preserve"> </w:t>
            </w:r>
            <w:proofErr w:type="spellStart"/>
            <w:r w:rsidRPr="00507462">
              <w:rPr>
                <w:rFonts w:eastAsia="Times New Roman" w:cs="Times New Roman"/>
                <w:color w:val="000000"/>
                <w:lang w:val="en-US" w:eastAsia="en-GB"/>
              </w:rPr>
              <w:t>Jamaa</w:t>
            </w:r>
            <w:proofErr w:type="spellEnd"/>
            <w:r w:rsidRPr="00507462">
              <w:rPr>
                <w:rFonts w:eastAsia="Times New Roman" w:cs="Times New Roman"/>
                <w:color w:val="000000"/>
                <w:lang w:val="en-US" w:eastAsia="en-GB"/>
              </w:rPr>
              <w:t>, Army of al-</w:t>
            </w:r>
            <w:proofErr w:type="spellStart"/>
            <w:r w:rsidRPr="00507462">
              <w:rPr>
                <w:rFonts w:eastAsia="Times New Roman" w:cs="Times New Roman"/>
                <w:color w:val="000000"/>
                <w:lang w:val="en-US" w:eastAsia="en-GB"/>
              </w:rPr>
              <w:t>Ikhlas</w:t>
            </w:r>
            <w:proofErr w:type="spellEnd"/>
            <w:r w:rsidRPr="00507462">
              <w:rPr>
                <w:rFonts w:eastAsia="Times New Roman" w:cs="Times New Roman"/>
                <w:color w:val="000000"/>
                <w:lang w:val="en-US" w:eastAsia="en-GB"/>
              </w:rPr>
              <w:t xml:space="preserve">, Army of </w:t>
            </w:r>
            <w:proofErr w:type="spellStart"/>
            <w:r w:rsidRPr="00507462">
              <w:rPr>
                <w:rFonts w:eastAsia="Times New Roman" w:cs="Times New Roman"/>
                <w:color w:val="000000"/>
                <w:lang w:val="en-US" w:eastAsia="en-GB"/>
              </w:rPr>
              <w:t>Maoata</w:t>
            </w:r>
            <w:proofErr w:type="spellEnd"/>
            <w:r w:rsidRPr="00507462">
              <w:rPr>
                <w:rFonts w:eastAsia="Times New Roman" w:cs="Times New Roman"/>
                <w:color w:val="000000"/>
                <w:lang w:val="en-US" w:eastAsia="en-GB"/>
              </w:rPr>
              <w:t xml:space="preserve"> al-</w:t>
            </w:r>
            <w:proofErr w:type="spellStart"/>
            <w:r w:rsidRPr="00507462">
              <w:rPr>
                <w:rFonts w:eastAsia="Times New Roman" w:cs="Times New Roman"/>
                <w:color w:val="000000"/>
                <w:lang w:val="en-US" w:eastAsia="en-GB"/>
              </w:rPr>
              <w:t>Islami</w:t>
            </w:r>
            <w:proofErr w:type="spellEnd"/>
            <w:r w:rsidRPr="00507462">
              <w:rPr>
                <w:rFonts w:eastAsia="Times New Roman" w:cs="Times New Roman"/>
                <w:color w:val="000000"/>
                <w:lang w:val="en-US" w:eastAsia="en-GB"/>
              </w:rPr>
              <w:t xml:space="preserve">, Authenticity and Development Front, </w:t>
            </w:r>
            <w:proofErr w:type="spellStart"/>
            <w:r w:rsidRPr="00507462">
              <w:rPr>
                <w:rFonts w:eastAsia="Times New Roman" w:cs="Times New Roman"/>
                <w:color w:val="000000"/>
                <w:lang w:val="en-US" w:eastAsia="en-GB"/>
              </w:rPr>
              <w:t>Bayareq</w:t>
            </w:r>
            <w:proofErr w:type="spellEnd"/>
            <w:r w:rsidRPr="00507462">
              <w:rPr>
                <w:rFonts w:eastAsia="Times New Roman" w:cs="Times New Roman"/>
                <w:color w:val="000000"/>
                <w:lang w:val="en-US" w:eastAsia="en-GB"/>
              </w:rPr>
              <w:t xml:space="preserve"> al-</w:t>
            </w:r>
            <w:proofErr w:type="spellStart"/>
            <w:proofErr w:type="gramStart"/>
            <w:r w:rsidRPr="00507462">
              <w:rPr>
                <w:rFonts w:eastAsia="Times New Roman" w:cs="Times New Roman"/>
                <w:color w:val="000000"/>
                <w:lang w:val="en-US" w:eastAsia="en-GB"/>
              </w:rPr>
              <w:t>Shaaitat</w:t>
            </w:r>
            <w:proofErr w:type="spellEnd"/>
            <w:r w:rsidRPr="00507462">
              <w:rPr>
                <w:rFonts w:eastAsia="Times New Roman" w:cs="Times New Roman"/>
                <w:color w:val="000000"/>
                <w:lang w:val="en-US" w:eastAsia="en-GB"/>
              </w:rPr>
              <w:t xml:space="preserve"> ,</w:t>
            </w:r>
            <w:proofErr w:type="gramEnd"/>
            <w:r w:rsidRPr="00507462">
              <w:rPr>
                <w:rFonts w:eastAsia="Times New Roman" w:cs="Times New Roman"/>
                <w:color w:val="000000"/>
                <w:lang w:val="en-US" w:eastAsia="en-GB"/>
              </w:rPr>
              <w:t xml:space="preserve"> Islamic Front, Jabhat Fateh al-Sham, Jaish al-</w:t>
            </w:r>
            <w:proofErr w:type="spellStart"/>
            <w:r w:rsidRPr="00507462">
              <w:rPr>
                <w:rFonts w:eastAsia="Times New Roman" w:cs="Times New Roman"/>
                <w:color w:val="000000"/>
                <w:lang w:val="en-US" w:eastAsia="en-GB"/>
              </w:rPr>
              <w:t>Muhajireen</w:t>
            </w:r>
            <w:proofErr w:type="spellEnd"/>
            <w:r w:rsidRPr="00507462">
              <w:rPr>
                <w:rFonts w:eastAsia="Times New Roman" w:cs="Times New Roman"/>
                <w:color w:val="000000"/>
                <w:lang w:val="en-US" w:eastAsia="en-GB"/>
              </w:rPr>
              <w:t xml:space="preserve"> </w:t>
            </w:r>
            <w:proofErr w:type="spellStart"/>
            <w:r w:rsidRPr="00507462">
              <w:rPr>
                <w:rFonts w:eastAsia="Times New Roman" w:cs="Times New Roman"/>
                <w:color w:val="000000"/>
                <w:lang w:val="en-US" w:eastAsia="en-GB"/>
              </w:rPr>
              <w:t>wal</w:t>
            </w:r>
            <w:proofErr w:type="spellEnd"/>
            <w:r w:rsidRPr="00507462">
              <w:rPr>
                <w:rFonts w:eastAsia="Times New Roman" w:cs="Times New Roman"/>
                <w:color w:val="000000"/>
                <w:lang w:val="en-US" w:eastAsia="en-GB"/>
              </w:rPr>
              <w:t>-Ansar, Liwa al-Qadisiya</w:t>
            </w:r>
          </w:p>
        </w:tc>
        <w:tc>
          <w:tcPr>
            <w:tcW w:w="2859" w:type="dxa"/>
          </w:tcPr>
          <w:p w14:paraId="777D78D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3919AB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866E19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162AE13"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769</w:t>
            </w:r>
          </w:p>
        </w:tc>
        <w:tc>
          <w:tcPr>
            <w:tcW w:w="3106" w:type="dxa"/>
            <w:hideMark/>
          </w:tcPr>
          <w:p w14:paraId="21BD042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al-Qaida</w:t>
            </w:r>
          </w:p>
        </w:tc>
        <w:tc>
          <w:tcPr>
            <w:tcW w:w="2859" w:type="dxa"/>
          </w:tcPr>
          <w:p w14:paraId="6B55A35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F68F40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Mutation</w:t>
            </w:r>
          </w:p>
        </w:tc>
      </w:tr>
      <w:tr w:rsidR="001831B6" w:rsidRPr="00507462" w14:paraId="01C4AAB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DE98CB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3232</w:t>
            </w:r>
          </w:p>
        </w:tc>
        <w:tc>
          <w:tcPr>
            <w:tcW w:w="3106" w:type="dxa"/>
            <w:hideMark/>
          </w:tcPr>
          <w:p w14:paraId="33C9068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al-Tawhid Brigade</w:t>
            </w:r>
          </w:p>
        </w:tc>
        <w:tc>
          <w:tcPr>
            <w:tcW w:w="2859" w:type="dxa"/>
          </w:tcPr>
          <w:p w14:paraId="420D2B9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E4ED81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3366F8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0D62FC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233</w:t>
            </w:r>
          </w:p>
        </w:tc>
        <w:tc>
          <w:tcPr>
            <w:tcW w:w="3106" w:type="dxa"/>
            <w:hideMark/>
          </w:tcPr>
          <w:p w14:paraId="63F4DF4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Ansar al-Islam</w:t>
            </w:r>
          </w:p>
        </w:tc>
        <w:tc>
          <w:tcPr>
            <w:tcW w:w="2859" w:type="dxa"/>
          </w:tcPr>
          <w:p w14:paraId="4427B2A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1FD085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A23CC8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A61CAD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6393</w:t>
            </w:r>
          </w:p>
        </w:tc>
        <w:tc>
          <w:tcPr>
            <w:tcW w:w="3106" w:type="dxa"/>
            <w:hideMark/>
          </w:tcPr>
          <w:p w14:paraId="14B04FF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Authenticity and Development Front</w:t>
            </w:r>
          </w:p>
        </w:tc>
        <w:tc>
          <w:tcPr>
            <w:tcW w:w="2859" w:type="dxa"/>
          </w:tcPr>
          <w:p w14:paraId="4AF760F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F4F8EB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BD9CAB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A6AA8D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7455</w:t>
            </w:r>
          </w:p>
        </w:tc>
        <w:tc>
          <w:tcPr>
            <w:tcW w:w="3106" w:type="dxa"/>
            <w:hideMark/>
          </w:tcPr>
          <w:p w14:paraId="78DC30B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Authenticity and Development Front, Islamic Front</w:t>
            </w:r>
          </w:p>
        </w:tc>
        <w:tc>
          <w:tcPr>
            <w:tcW w:w="2859" w:type="dxa"/>
          </w:tcPr>
          <w:p w14:paraId="3246034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2F854C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DFA8856"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7D426F3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7612</w:t>
            </w:r>
          </w:p>
        </w:tc>
        <w:tc>
          <w:tcPr>
            <w:tcW w:w="3106" w:type="dxa"/>
            <w:hideMark/>
          </w:tcPr>
          <w:p w14:paraId="78B1C60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Authenticity and Development Front, Islamic Front, Jabhat Fateh al-Sham</w:t>
            </w:r>
          </w:p>
        </w:tc>
        <w:tc>
          <w:tcPr>
            <w:tcW w:w="2859" w:type="dxa"/>
          </w:tcPr>
          <w:p w14:paraId="57060E9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E69DAC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577699C"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F4D441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7662</w:t>
            </w:r>
          </w:p>
        </w:tc>
        <w:tc>
          <w:tcPr>
            <w:tcW w:w="3106" w:type="dxa"/>
            <w:hideMark/>
          </w:tcPr>
          <w:p w14:paraId="023A72C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Baz al-</w:t>
            </w:r>
            <w:proofErr w:type="spellStart"/>
            <w:r w:rsidRPr="00507462">
              <w:rPr>
                <w:rFonts w:eastAsia="Times New Roman" w:cs="Times New Roman"/>
                <w:color w:val="000000"/>
                <w:lang w:val="en-US" w:eastAsia="en-GB"/>
              </w:rPr>
              <w:t>Islamiya</w:t>
            </w:r>
            <w:proofErr w:type="spellEnd"/>
            <w:r w:rsidRPr="00507462">
              <w:rPr>
                <w:rFonts w:eastAsia="Times New Roman" w:cs="Times New Roman"/>
                <w:color w:val="000000"/>
                <w:lang w:val="en-US" w:eastAsia="en-GB"/>
              </w:rPr>
              <w:t>, Dawn of Freedom Brigades, 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xml:space="preserve">, Jabhat Fateh al-Sham, Liwa al-Sultan Murad, </w:t>
            </w:r>
            <w:proofErr w:type="spellStart"/>
            <w:r w:rsidRPr="00507462">
              <w:rPr>
                <w:rFonts w:eastAsia="Times New Roman" w:cs="Times New Roman"/>
                <w:color w:val="000000"/>
                <w:lang w:val="en-US" w:eastAsia="en-GB"/>
              </w:rPr>
              <w:t>Majd</w:t>
            </w:r>
            <w:proofErr w:type="spellEnd"/>
            <w:r w:rsidRPr="00507462">
              <w:rPr>
                <w:rFonts w:eastAsia="Times New Roman" w:cs="Times New Roman"/>
                <w:color w:val="000000"/>
                <w:lang w:val="en-US" w:eastAsia="en-GB"/>
              </w:rPr>
              <w:t xml:space="preserve"> al-Sham</w:t>
            </w:r>
          </w:p>
        </w:tc>
        <w:tc>
          <w:tcPr>
            <w:tcW w:w="2859" w:type="dxa"/>
          </w:tcPr>
          <w:p w14:paraId="17516A1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96010F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98BE80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11B6103"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lastRenderedPageBreak/>
              <w:t>7582</w:t>
            </w:r>
          </w:p>
        </w:tc>
        <w:tc>
          <w:tcPr>
            <w:tcW w:w="3106" w:type="dxa"/>
            <w:hideMark/>
          </w:tcPr>
          <w:p w14:paraId="026573A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Dawn of Freedom Brigades</w:t>
            </w:r>
          </w:p>
        </w:tc>
        <w:tc>
          <w:tcPr>
            <w:tcW w:w="2859" w:type="dxa"/>
          </w:tcPr>
          <w:p w14:paraId="0913878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D43B53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557DC4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750EBB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7646</w:t>
            </w:r>
          </w:p>
        </w:tc>
        <w:tc>
          <w:tcPr>
            <w:tcW w:w="3106" w:type="dxa"/>
            <w:hideMark/>
          </w:tcPr>
          <w:p w14:paraId="066EEA6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Dawn of Freedom Brigades, Euphrates Islamic Liberation Front, 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xml:space="preserve">, Liwa </w:t>
            </w:r>
            <w:proofErr w:type="spellStart"/>
            <w:r w:rsidRPr="00507462">
              <w:rPr>
                <w:rFonts w:eastAsia="Times New Roman" w:cs="Times New Roman"/>
                <w:color w:val="000000"/>
                <w:lang w:val="en-US" w:eastAsia="en-GB"/>
              </w:rPr>
              <w:t>Thuwar</w:t>
            </w:r>
            <w:proofErr w:type="spellEnd"/>
            <w:r w:rsidRPr="00507462">
              <w:rPr>
                <w:rFonts w:eastAsia="Times New Roman" w:cs="Times New Roman"/>
                <w:color w:val="000000"/>
                <w:lang w:val="en-US" w:eastAsia="en-GB"/>
              </w:rPr>
              <w:t xml:space="preserve"> ar-Raqqa</w:t>
            </w:r>
          </w:p>
        </w:tc>
        <w:tc>
          <w:tcPr>
            <w:tcW w:w="2859" w:type="dxa"/>
          </w:tcPr>
          <w:p w14:paraId="68222F2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276DF0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86179A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6AB430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7663</w:t>
            </w:r>
          </w:p>
        </w:tc>
        <w:tc>
          <w:tcPr>
            <w:tcW w:w="3106" w:type="dxa"/>
            <w:hideMark/>
          </w:tcPr>
          <w:p w14:paraId="63363D5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Dawn of Freedom Brigades, Harkat Hazm, 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Jabhat Fateh al-Sham, Mujahideen Army, Nour al-Din al-</w:t>
            </w:r>
            <w:proofErr w:type="spellStart"/>
            <w:r w:rsidRPr="00507462">
              <w:rPr>
                <w:rFonts w:eastAsia="Times New Roman" w:cs="Times New Roman"/>
                <w:color w:val="000000"/>
                <w:lang w:val="en-US" w:eastAsia="en-GB"/>
              </w:rPr>
              <w:t>Zenki</w:t>
            </w:r>
            <w:proofErr w:type="spellEnd"/>
            <w:r w:rsidRPr="00507462">
              <w:rPr>
                <w:rFonts w:eastAsia="Times New Roman" w:cs="Times New Roman"/>
                <w:color w:val="000000"/>
                <w:lang w:val="en-US" w:eastAsia="en-GB"/>
              </w:rPr>
              <w:t>, Sham Legion</w:t>
            </w:r>
          </w:p>
        </w:tc>
        <w:tc>
          <w:tcPr>
            <w:tcW w:w="2859" w:type="dxa"/>
          </w:tcPr>
          <w:p w14:paraId="32DC842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0C7B46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2F435C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E852DD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7650</w:t>
            </w:r>
          </w:p>
        </w:tc>
        <w:tc>
          <w:tcPr>
            <w:tcW w:w="3106" w:type="dxa"/>
            <w:hideMark/>
          </w:tcPr>
          <w:p w14:paraId="063CB56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Dawn of Freedom Brigades,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Northern Storm Brigade</w:t>
            </w:r>
          </w:p>
        </w:tc>
        <w:tc>
          <w:tcPr>
            <w:tcW w:w="2859" w:type="dxa"/>
          </w:tcPr>
          <w:p w14:paraId="6208D71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831361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42C26A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DBF894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6410</w:t>
            </w:r>
          </w:p>
        </w:tc>
        <w:tc>
          <w:tcPr>
            <w:tcW w:w="3106" w:type="dxa"/>
            <w:hideMark/>
          </w:tcPr>
          <w:p w14:paraId="48014F6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Eastern Ghouta Unified Military Command</w:t>
            </w:r>
          </w:p>
        </w:tc>
        <w:tc>
          <w:tcPr>
            <w:tcW w:w="2859" w:type="dxa"/>
          </w:tcPr>
          <w:p w14:paraId="7550765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AD7CEF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67DDB7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CD3F31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6390</w:t>
            </w:r>
          </w:p>
        </w:tc>
        <w:tc>
          <w:tcPr>
            <w:tcW w:w="3106" w:type="dxa"/>
            <w:hideMark/>
          </w:tcPr>
          <w:p w14:paraId="0A20AC9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Eastern </w:t>
            </w:r>
            <w:proofErr w:type="spellStart"/>
            <w:r w:rsidRPr="00507462">
              <w:rPr>
                <w:rFonts w:eastAsia="Times New Roman" w:cs="Times New Roman"/>
                <w:color w:val="000000"/>
                <w:lang w:val="en-US" w:eastAsia="en-GB"/>
              </w:rPr>
              <w:t>Qalamoun</w:t>
            </w:r>
            <w:proofErr w:type="spellEnd"/>
            <w:r w:rsidRPr="00507462">
              <w:rPr>
                <w:rFonts w:eastAsia="Times New Roman" w:cs="Times New Roman"/>
                <w:color w:val="000000"/>
                <w:lang w:val="en-US" w:eastAsia="en-GB"/>
              </w:rPr>
              <w:t xml:space="preserve"> Operations Room</w:t>
            </w:r>
          </w:p>
        </w:tc>
        <w:tc>
          <w:tcPr>
            <w:tcW w:w="2859" w:type="dxa"/>
          </w:tcPr>
          <w:p w14:paraId="228904E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D8DDDA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C0B3FE3"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5591EE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7584</w:t>
            </w:r>
          </w:p>
        </w:tc>
        <w:tc>
          <w:tcPr>
            <w:tcW w:w="3106" w:type="dxa"/>
            <w:hideMark/>
          </w:tcPr>
          <w:p w14:paraId="2703400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Euphrates Islamic Liberation Front, Islamic Front, Jabhat Fateh al-Sham, Liwa </w:t>
            </w:r>
            <w:proofErr w:type="spellStart"/>
            <w:r w:rsidRPr="00507462">
              <w:rPr>
                <w:rFonts w:eastAsia="Times New Roman" w:cs="Times New Roman"/>
                <w:color w:val="000000"/>
                <w:lang w:val="en-US" w:eastAsia="en-GB"/>
              </w:rPr>
              <w:t>Thuwar</w:t>
            </w:r>
            <w:proofErr w:type="spellEnd"/>
            <w:r w:rsidRPr="00507462">
              <w:rPr>
                <w:rFonts w:eastAsia="Times New Roman" w:cs="Times New Roman"/>
                <w:color w:val="000000"/>
                <w:lang w:val="en-US" w:eastAsia="en-GB"/>
              </w:rPr>
              <w:t xml:space="preserve"> ar-Raqqa</w:t>
            </w:r>
          </w:p>
        </w:tc>
        <w:tc>
          <w:tcPr>
            <w:tcW w:w="2859" w:type="dxa"/>
          </w:tcPr>
          <w:p w14:paraId="42BB807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E3D2D9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33EAE1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69EEA9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6419</w:t>
            </w:r>
          </w:p>
        </w:tc>
        <w:tc>
          <w:tcPr>
            <w:tcW w:w="3106" w:type="dxa"/>
            <w:hideMark/>
          </w:tcPr>
          <w:p w14:paraId="299A77E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Euphrates </w:t>
            </w:r>
            <w:proofErr w:type="spellStart"/>
            <w:r w:rsidRPr="00507462">
              <w:rPr>
                <w:rFonts w:eastAsia="Times New Roman" w:cs="Times New Roman"/>
                <w:color w:val="000000"/>
                <w:lang w:val="en-US" w:eastAsia="en-GB"/>
              </w:rPr>
              <w:t>Vulcano</w:t>
            </w:r>
            <w:proofErr w:type="spellEnd"/>
          </w:p>
        </w:tc>
        <w:tc>
          <w:tcPr>
            <w:tcW w:w="2859" w:type="dxa"/>
          </w:tcPr>
          <w:p w14:paraId="25F6929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F6365A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211ED4F"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6A9E26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6436</w:t>
            </w:r>
          </w:p>
        </w:tc>
        <w:tc>
          <w:tcPr>
            <w:tcW w:w="3106" w:type="dxa"/>
            <w:hideMark/>
          </w:tcPr>
          <w:p w14:paraId="2E5F63C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Fatah </w:t>
            </w:r>
            <w:proofErr w:type="spellStart"/>
            <w:r w:rsidRPr="00507462">
              <w:rPr>
                <w:rFonts w:eastAsia="Times New Roman" w:cs="Times New Roman"/>
                <w:color w:val="000000"/>
                <w:lang w:val="en-US" w:eastAsia="en-GB"/>
              </w:rPr>
              <w:t>Halab</w:t>
            </w:r>
            <w:proofErr w:type="spellEnd"/>
          </w:p>
        </w:tc>
        <w:tc>
          <w:tcPr>
            <w:tcW w:w="2859" w:type="dxa"/>
          </w:tcPr>
          <w:p w14:paraId="1C83CBB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72C1AE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E44298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4C9C92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6495</w:t>
            </w:r>
          </w:p>
        </w:tc>
        <w:tc>
          <w:tcPr>
            <w:tcW w:w="3106" w:type="dxa"/>
            <w:hideMark/>
          </w:tcPr>
          <w:p w14:paraId="0C37257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Fatah </w:t>
            </w:r>
            <w:proofErr w:type="spellStart"/>
            <w:r w:rsidRPr="00507462">
              <w:rPr>
                <w:rFonts w:eastAsia="Times New Roman" w:cs="Times New Roman"/>
                <w:color w:val="000000"/>
                <w:lang w:val="en-US" w:eastAsia="en-GB"/>
              </w:rPr>
              <w:t>Halab</w:t>
            </w:r>
            <w:proofErr w:type="spellEnd"/>
            <w:r w:rsidRPr="00507462">
              <w:rPr>
                <w:rFonts w:eastAsia="Times New Roman" w:cs="Times New Roman"/>
                <w:color w:val="000000"/>
                <w:lang w:val="en-US" w:eastAsia="en-GB"/>
              </w:rPr>
              <w:t>, Jabhat Fateh al-Sham</w:t>
            </w:r>
          </w:p>
        </w:tc>
        <w:tc>
          <w:tcPr>
            <w:tcW w:w="2859" w:type="dxa"/>
          </w:tcPr>
          <w:p w14:paraId="3AA49AC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7D26A4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B72AEA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7F9933B"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367</w:t>
            </w:r>
          </w:p>
        </w:tc>
        <w:tc>
          <w:tcPr>
            <w:tcW w:w="3106" w:type="dxa"/>
            <w:hideMark/>
          </w:tcPr>
          <w:p w14:paraId="1C9215F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Forces of the Caucasus Emirate</w:t>
            </w:r>
          </w:p>
        </w:tc>
        <w:tc>
          <w:tcPr>
            <w:tcW w:w="2859" w:type="dxa"/>
          </w:tcPr>
          <w:p w14:paraId="2B60EB1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028773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17D44B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9A4356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4168</w:t>
            </w:r>
          </w:p>
        </w:tc>
        <w:tc>
          <w:tcPr>
            <w:tcW w:w="3106" w:type="dxa"/>
            <w:hideMark/>
          </w:tcPr>
          <w:p w14:paraId="1BA1BBB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Ghuraba</w:t>
            </w:r>
            <w:proofErr w:type="spellEnd"/>
            <w:r w:rsidRPr="00507462">
              <w:rPr>
                <w:rFonts w:eastAsia="Times New Roman" w:cs="Times New Roman"/>
                <w:color w:val="000000"/>
                <w:lang w:val="en-US" w:eastAsia="en-GB"/>
              </w:rPr>
              <w:t xml:space="preserve"> al-Sham, Jabhat Fateh al-Sham</w:t>
            </w:r>
          </w:p>
        </w:tc>
        <w:tc>
          <w:tcPr>
            <w:tcW w:w="2859" w:type="dxa"/>
          </w:tcPr>
          <w:p w14:paraId="26AB024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983D48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9BFBA5E"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5DC1FC1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3822</w:t>
            </w:r>
          </w:p>
        </w:tc>
        <w:tc>
          <w:tcPr>
            <w:tcW w:w="3106" w:type="dxa"/>
            <w:hideMark/>
          </w:tcPr>
          <w:p w14:paraId="75F1EA5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Australia, Government of United Kingdom, Government of United States of America</w:t>
            </w:r>
          </w:p>
        </w:tc>
        <w:tc>
          <w:tcPr>
            <w:tcW w:w="2859" w:type="dxa"/>
          </w:tcPr>
          <w:p w14:paraId="5CB88EA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F44B42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Mutation</w:t>
            </w:r>
          </w:p>
        </w:tc>
      </w:tr>
      <w:tr w:rsidR="001831B6" w:rsidRPr="00507462" w14:paraId="3E787A7B"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B5D9A9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114</w:t>
            </w:r>
          </w:p>
        </w:tc>
        <w:tc>
          <w:tcPr>
            <w:tcW w:w="3106" w:type="dxa"/>
            <w:hideMark/>
          </w:tcPr>
          <w:p w14:paraId="60FF6E3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Iran</w:t>
            </w:r>
          </w:p>
        </w:tc>
        <w:tc>
          <w:tcPr>
            <w:tcW w:w="2859" w:type="dxa"/>
          </w:tcPr>
          <w:p w14:paraId="4234F18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42299F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Friction</w:t>
            </w:r>
          </w:p>
        </w:tc>
      </w:tr>
      <w:tr w:rsidR="001831B6" w:rsidRPr="00507462" w14:paraId="728EE6F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EFFA8E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116</w:t>
            </w:r>
          </w:p>
        </w:tc>
        <w:tc>
          <w:tcPr>
            <w:tcW w:w="3106" w:type="dxa"/>
            <w:hideMark/>
          </w:tcPr>
          <w:p w14:paraId="20FFBF8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Iraq</w:t>
            </w:r>
          </w:p>
        </w:tc>
        <w:tc>
          <w:tcPr>
            <w:tcW w:w="2859" w:type="dxa"/>
          </w:tcPr>
          <w:p w14:paraId="0E63391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F92172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1CA6BDAF"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F3E991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121</w:t>
            </w:r>
          </w:p>
        </w:tc>
        <w:tc>
          <w:tcPr>
            <w:tcW w:w="3106" w:type="dxa"/>
            <w:hideMark/>
          </w:tcPr>
          <w:p w14:paraId="4F841D2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Israel</w:t>
            </w:r>
          </w:p>
        </w:tc>
        <w:tc>
          <w:tcPr>
            <w:tcW w:w="2859" w:type="dxa"/>
          </w:tcPr>
          <w:p w14:paraId="1A5EA57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BFE0F8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BBD600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3C79DEB"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120</w:t>
            </w:r>
          </w:p>
        </w:tc>
        <w:tc>
          <w:tcPr>
            <w:tcW w:w="3106" w:type="dxa"/>
            <w:hideMark/>
          </w:tcPr>
          <w:p w14:paraId="5C0214D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Jordan</w:t>
            </w:r>
          </w:p>
        </w:tc>
        <w:tc>
          <w:tcPr>
            <w:tcW w:w="2859" w:type="dxa"/>
          </w:tcPr>
          <w:p w14:paraId="56E5649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951372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16C7F2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B1ADC3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119</w:t>
            </w:r>
          </w:p>
        </w:tc>
        <w:tc>
          <w:tcPr>
            <w:tcW w:w="3106" w:type="dxa"/>
            <w:hideMark/>
          </w:tcPr>
          <w:p w14:paraId="407F0FC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Lebanon</w:t>
            </w:r>
          </w:p>
        </w:tc>
        <w:tc>
          <w:tcPr>
            <w:tcW w:w="2859" w:type="dxa"/>
          </w:tcPr>
          <w:p w14:paraId="658E4C4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F10C54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536FB2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A56862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57</w:t>
            </w:r>
          </w:p>
        </w:tc>
        <w:tc>
          <w:tcPr>
            <w:tcW w:w="3106" w:type="dxa"/>
            <w:hideMark/>
          </w:tcPr>
          <w:p w14:paraId="0466877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Russia (Soviet Union)</w:t>
            </w:r>
          </w:p>
        </w:tc>
        <w:tc>
          <w:tcPr>
            <w:tcW w:w="2859" w:type="dxa"/>
          </w:tcPr>
          <w:p w14:paraId="6C67207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B555F5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857428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94DAE4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lastRenderedPageBreak/>
              <w:t>118</w:t>
            </w:r>
          </w:p>
        </w:tc>
        <w:tc>
          <w:tcPr>
            <w:tcW w:w="3106" w:type="dxa"/>
            <w:hideMark/>
          </w:tcPr>
          <w:p w14:paraId="4423D2F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Syria</w:t>
            </w:r>
          </w:p>
        </w:tc>
        <w:tc>
          <w:tcPr>
            <w:tcW w:w="2859" w:type="dxa"/>
          </w:tcPr>
          <w:p w14:paraId="2D60A97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052175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4E52538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69FCC5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115</w:t>
            </w:r>
          </w:p>
        </w:tc>
        <w:tc>
          <w:tcPr>
            <w:tcW w:w="3106" w:type="dxa"/>
            <w:hideMark/>
          </w:tcPr>
          <w:p w14:paraId="1B6F389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Turkey</w:t>
            </w:r>
          </w:p>
        </w:tc>
        <w:tc>
          <w:tcPr>
            <w:tcW w:w="2859" w:type="dxa"/>
          </w:tcPr>
          <w:p w14:paraId="14DBC76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E7DE1F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w:t>
            </w:r>
          </w:p>
        </w:tc>
      </w:tr>
      <w:tr w:rsidR="001831B6" w:rsidRPr="00507462" w14:paraId="0FE482F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75B9F5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w:t>
            </w:r>
          </w:p>
        </w:tc>
        <w:tc>
          <w:tcPr>
            <w:tcW w:w="3106" w:type="dxa"/>
            <w:hideMark/>
          </w:tcPr>
          <w:p w14:paraId="20FB932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Government of United States of America</w:t>
            </w:r>
          </w:p>
        </w:tc>
        <w:tc>
          <w:tcPr>
            <w:tcW w:w="2859" w:type="dxa"/>
          </w:tcPr>
          <w:p w14:paraId="6E49503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D97B41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Mutation</w:t>
            </w:r>
          </w:p>
        </w:tc>
      </w:tr>
      <w:tr w:rsidR="001831B6" w:rsidRPr="00507462" w14:paraId="282DEFC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C800DF3"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6828</w:t>
            </w:r>
          </w:p>
        </w:tc>
        <w:tc>
          <w:tcPr>
            <w:tcW w:w="3106" w:type="dxa"/>
            <w:hideMark/>
          </w:tcPr>
          <w:p w14:paraId="67A3F82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Hamza Division, Liwa al-Sultan Murad</w:t>
            </w:r>
          </w:p>
        </w:tc>
        <w:tc>
          <w:tcPr>
            <w:tcW w:w="2859" w:type="dxa"/>
          </w:tcPr>
          <w:p w14:paraId="1874821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8B022A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33905A2"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5557FD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6015</w:t>
            </w:r>
          </w:p>
        </w:tc>
        <w:tc>
          <w:tcPr>
            <w:tcW w:w="3106" w:type="dxa"/>
            <w:hideMark/>
          </w:tcPr>
          <w:p w14:paraId="3C1611F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Harkat Hazm</w:t>
            </w:r>
          </w:p>
        </w:tc>
        <w:tc>
          <w:tcPr>
            <w:tcW w:w="2859" w:type="dxa"/>
          </w:tcPr>
          <w:p w14:paraId="35BB95F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8759DF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FF9E46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D9A050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6599</w:t>
            </w:r>
          </w:p>
        </w:tc>
        <w:tc>
          <w:tcPr>
            <w:tcW w:w="3106" w:type="dxa"/>
            <w:hideMark/>
          </w:tcPr>
          <w:p w14:paraId="28BF839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Hawar Kilis Operations Room</w:t>
            </w:r>
          </w:p>
        </w:tc>
        <w:tc>
          <w:tcPr>
            <w:tcW w:w="2859" w:type="dxa"/>
          </w:tcPr>
          <w:p w14:paraId="5628B5A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2CD105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44D3A13"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0BC1FCD"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366</w:t>
            </w:r>
          </w:p>
        </w:tc>
        <w:tc>
          <w:tcPr>
            <w:tcW w:w="3106" w:type="dxa"/>
            <w:hideMark/>
          </w:tcPr>
          <w:p w14:paraId="7C1CFA3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Hezbollah</w:t>
            </w:r>
          </w:p>
        </w:tc>
        <w:tc>
          <w:tcPr>
            <w:tcW w:w="2859" w:type="dxa"/>
          </w:tcPr>
          <w:p w14:paraId="7EB94FF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63E04D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759F920"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11B9AFB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6815</w:t>
            </w:r>
          </w:p>
        </w:tc>
        <w:tc>
          <w:tcPr>
            <w:tcW w:w="3106" w:type="dxa"/>
            <w:hideMark/>
          </w:tcPr>
          <w:p w14:paraId="1B95C30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HTS</w:t>
            </w:r>
          </w:p>
        </w:tc>
        <w:tc>
          <w:tcPr>
            <w:tcW w:w="2859" w:type="dxa"/>
          </w:tcPr>
          <w:p w14:paraId="5B6810C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roofErr w:type="spellStart"/>
            <w:r w:rsidRPr="00507462">
              <w:rPr>
                <w:rFonts w:eastAsia="Times New Roman" w:cs="Times New Roman"/>
                <w:color w:val="000000"/>
                <w:lang w:val="en-US" w:eastAsia="en-GB"/>
              </w:rPr>
              <w:t>Hay’at</w:t>
            </w:r>
            <w:proofErr w:type="spellEnd"/>
            <w:r w:rsidRPr="00507462">
              <w:rPr>
                <w:rFonts w:eastAsia="Times New Roman" w:cs="Times New Roman"/>
                <w:color w:val="000000"/>
                <w:lang w:val="en-US" w:eastAsia="en-GB"/>
              </w:rPr>
              <w:t xml:space="preserve"> Tahrir al-Sham, Organization for the Liberation of the Levant</w:t>
            </w:r>
          </w:p>
        </w:tc>
        <w:tc>
          <w:tcPr>
            <w:tcW w:w="2223" w:type="dxa"/>
          </w:tcPr>
          <w:p w14:paraId="42587A5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70AC3D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1B7303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6825</w:t>
            </w:r>
          </w:p>
        </w:tc>
        <w:tc>
          <w:tcPr>
            <w:tcW w:w="3106" w:type="dxa"/>
            <w:hideMark/>
          </w:tcPr>
          <w:p w14:paraId="5BC0B36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HTS, Rahman Corps</w:t>
            </w:r>
          </w:p>
        </w:tc>
        <w:tc>
          <w:tcPr>
            <w:tcW w:w="2859" w:type="dxa"/>
          </w:tcPr>
          <w:p w14:paraId="0AAF239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BF592B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D38620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308A41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6866</w:t>
            </w:r>
          </w:p>
        </w:tc>
        <w:tc>
          <w:tcPr>
            <w:tcW w:w="3106" w:type="dxa"/>
            <w:hideMark/>
          </w:tcPr>
          <w:p w14:paraId="4D8CDA8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HTS, </w:t>
            </w:r>
            <w:proofErr w:type="spellStart"/>
            <w:r w:rsidRPr="00507462">
              <w:rPr>
                <w:rFonts w:eastAsia="Times New Roman" w:cs="Times New Roman"/>
                <w:color w:val="000000"/>
                <w:lang w:val="en-US" w:eastAsia="en-GB"/>
              </w:rPr>
              <w:t>Saraya</w:t>
            </w:r>
            <w:proofErr w:type="spellEnd"/>
            <w:r w:rsidRPr="00507462">
              <w:rPr>
                <w:rFonts w:eastAsia="Times New Roman" w:cs="Times New Roman"/>
                <w:color w:val="000000"/>
                <w:lang w:val="en-US" w:eastAsia="en-GB"/>
              </w:rPr>
              <w:t xml:space="preserve"> Ahl al-Sham</w:t>
            </w:r>
          </w:p>
        </w:tc>
        <w:tc>
          <w:tcPr>
            <w:tcW w:w="2859" w:type="dxa"/>
          </w:tcPr>
          <w:p w14:paraId="2FA85FC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96E72D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BF1FE6B"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715315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7036</w:t>
            </w:r>
          </w:p>
        </w:tc>
        <w:tc>
          <w:tcPr>
            <w:tcW w:w="3106" w:type="dxa"/>
            <w:hideMark/>
          </w:tcPr>
          <w:p w14:paraId="531269B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HTS, Southern Front</w:t>
            </w:r>
          </w:p>
        </w:tc>
        <w:tc>
          <w:tcPr>
            <w:tcW w:w="2859" w:type="dxa"/>
          </w:tcPr>
          <w:p w14:paraId="046E512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72CC79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D4B5EC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DBA0D6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234</w:t>
            </w:r>
          </w:p>
        </w:tc>
        <w:tc>
          <w:tcPr>
            <w:tcW w:w="3106" w:type="dxa"/>
            <w:hideMark/>
          </w:tcPr>
          <w:p w14:paraId="65A24ED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w:t>
            </w:r>
          </w:p>
        </w:tc>
        <w:tc>
          <w:tcPr>
            <w:tcW w:w="2859" w:type="dxa"/>
          </w:tcPr>
          <w:p w14:paraId="1EB851B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Islamic State</w:t>
            </w:r>
          </w:p>
        </w:tc>
        <w:tc>
          <w:tcPr>
            <w:tcW w:w="2223" w:type="dxa"/>
          </w:tcPr>
          <w:p w14:paraId="2023ED1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70642C2C"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F7ECBF5"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5540</w:t>
            </w:r>
          </w:p>
        </w:tc>
        <w:tc>
          <w:tcPr>
            <w:tcW w:w="3106" w:type="dxa"/>
            <w:hideMark/>
          </w:tcPr>
          <w:p w14:paraId="6E63588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 Jabhat Fateh al-Sham</w:t>
            </w:r>
          </w:p>
        </w:tc>
        <w:tc>
          <w:tcPr>
            <w:tcW w:w="2859" w:type="dxa"/>
          </w:tcPr>
          <w:p w14:paraId="7448543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5D390B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2F31AC3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DFF96C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7669</w:t>
            </w:r>
          </w:p>
        </w:tc>
        <w:tc>
          <w:tcPr>
            <w:tcW w:w="3106" w:type="dxa"/>
            <w:hideMark/>
          </w:tcPr>
          <w:p w14:paraId="614962B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 Syrian insurgents</w:t>
            </w:r>
          </w:p>
        </w:tc>
        <w:tc>
          <w:tcPr>
            <w:tcW w:w="2859" w:type="dxa"/>
          </w:tcPr>
          <w:p w14:paraId="575D907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B7C6B6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Anchor conflict</w:t>
            </w:r>
          </w:p>
        </w:tc>
      </w:tr>
      <w:tr w:rsidR="001831B6" w:rsidRPr="00507462" w14:paraId="4DBCF05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FA839E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5575</w:t>
            </w:r>
          </w:p>
        </w:tc>
        <w:tc>
          <w:tcPr>
            <w:tcW w:w="3106" w:type="dxa"/>
            <w:hideMark/>
          </w:tcPr>
          <w:p w14:paraId="13C24C2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w:t>
            </w:r>
          </w:p>
        </w:tc>
        <w:tc>
          <w:tcPr>
            <w:tcW w:w="2859" w:type="dxa"/>
          </w:tcPr>
          <w:p w14:paraId="1FF049F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0523B6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E6AB7B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45D66B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6030</w:t>
            </w:r>
          </w:p>
        </w:tc>
        <w:tc>
          <w:tcPr>
            <w:tcW w:w="3106" w:type="dxa"/>
            <w:hideMark/>
          </w:tcPr>
          <w:p w14:paraId="6E395E6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Jabhat Fateh al-Sham, Mujahideen Army</w:t>
            </w:r>
          </w:p>
        </w:tc>
        <w:tc>
          <w:tcPr>
            <w:tcW w:w="2859" w:type="dxa"/>
          </w:tcPr>
          <w:p w14:paraId="29E787E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255BE1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F66E78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F170A9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7437</w:t>
            </w:r>
          </w:p>
        </w:tc>
        <w:tc>
          <w:tcPr>
            <w:tcW w:w="3106" w:type="dxa"/>
            <w:hideMark/>
          </w:tcPr>
          <w:p w14:paraId="31FE79F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Jabhat Fateh al-Sham, Mujahideen Army, SRF</w:t>
            </w:r>
          </w:p>
        </w:tc>
        <w:tc>
          <w:tcPr>
            <w:tcW w:w="2859" w:type="dxa"/>
          </w:tcPr>
          <w:p w14:paraId="0A9A695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0C7788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ABC92A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9CCC06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7649</w:t>
            </w:r>
          </w:p>
        </w:tc>
        <w:tc>
          <w:tcPr>
            <w:tcW w:w="3106" w:type="dxa"/>
            <w:hideMark/>
          </w:tcPr>
          <w:p w14:paraId="0EFEA05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xml:space="preserve">, Liwa </w:t>
            </w:r>
            <w:proofErr w:type="spellStart"/>
            <w:r w:rsidRPr="00507462">
              <w:rPr>
                <w:rFonts w:eastAsia="Times New Roman" w:cs="Times New Roman"/>
                <w:color w:val="000000"/>
                <w:lang w:val="en-US" w:eastAsia="en-GB"/>
              </w:rPr>
              <w:t>Thuwar</w:t>
            </w:r>
            <w:proofErr w:type="spellEnd"/>
            <w:r w:rsidRPr="00507462">
              <w:rPr>
                <w:rFonts w:eastAsia="Times New Roman" w:cs="Times New Roman"/>
                <w:color w:val="000000"/>
                <w:lang w:val="en-US" w:eastAsia="en-GB"/>
              </w:rPr>
              <w:t xml:space="preserve"> ar-Raqqa</w:t>
            </w:r>
          </w:p>
        </w:tc>
        <w:tc>
          <w:tcPr>
            <w:tcW w:w="2859" w:type="dxa"/>
          </w:tcPr>
          <w:p w14:paraId="5958F5E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4DF6F4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524CF3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F53737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7468</w:t>
            </w:r>
          </w:p>
        </w:tc>
        <w:tc>
          <w:tcPr>
            <w:tcW w:w="3106" w:type="dxa"/>
            <w:hideMark/>
          </w:tcPr>
          <w:p w14:paraId="7F81E27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al-</w:t>
            </w:r>
            <w:proofErr w:type="spellStart"/>
            <w:r w:rsidRPr="00507462">
              <w:rPr>
                <w:rFonts w:eastAsia="Times New Roman" w:cs="Times New Roman"/>
                <w:color w:val="000000"/>
                <w:lang w:val="en-US" w:eastAsia="en-GB"/>
              </w:rPr>
              <w:t>Akrad</w:t>
            </w:r>
            <w:proofErr w:type="spellEnd"/>
            <w:r w:rsidRPr="00507462">
              <w:rPr>
                <w:rFonts w:eastAsia="Times New Roman" w:cs="Times New Roman"/>
                <w:color w:val="000000"/>
                <w:lang w:val="en-US" w:eastAsia="en-GB"/>
              </w:rPr>
              <w:t>, Mujahideen Army, SRF</w:t>
            </w:r>
          </w:p>
        </w:tc>
        <w:tc>
          <w:tcPr>
            <w:tcW w:w="2859" w:type="dxa"/>
          </w:tcPr>
          <w:p w14:paraId="34DAC71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81412D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482DB5B"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02EB239"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6040</w:t>
            </w:r>
          </w:p>
        </w:tc>
        <w:tc>
          <w:tcPr>
            <w:tcW w:w="3106" w:type="dxa"/>
            <w:hideMark/>
          </w:tcPr>
          <w:p w14:paraId="0A77F97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Fateh al-Sham</w:t>
            </w:r>
          </w:p>
        </w:tc>
        <w:tc>
          <w:tcPr>
            <w:tcW w:w="2859" w:type="dxa"/>
          </w:tcPr>
          <w:p w14:paraId="37AB26D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BFF198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2CC372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B261C4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7666</w:t>
            </w:r>
          </w:p>
        </w:tc>
        <w:tc>
          <w:tcPr>
            <w:tcW w:w="3106" w:type="dxa"/>
            <w:hideMark/>
          </w:tcPr>
          <w:p w14:paraId="3018CBE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Islamic Front, Jabhat Fateh al-Sham, Liwa al-Jihad fi Sabeel Allah, Liwa </w:t>
            </w:r>
            <w:proofErr w:type="spellStart"/>
            <w:r w:rsidRPr="00507462">
              <w:rPr>
                <w:rFonts w:eastAsia="Times New Roman" w:cs="Times New Roman"/>
                <w:color w:val="000000"/>
                <w:lang w:val="en-US" w:eastAsia="en-GB"/>
              </w:rPr>
              <w:t>Thuwar</w:t>
            </w:r>
            <w:proofErr w:type="spellEnd"/>
            <w:r w:rsidRPr="00507462">
              <w:rPr>
                <w:rFonts w:eastAsia="Times New Roman" w:cs="Times New Roman"/>
                <w:color w:val="000000"/>
                <w:lang w:val="en-US" w:eastAsia="en-GB"/>
              </w:rPr>
              <w:t xml:space="preserve"> ar-Raqqa</w:t>
            </w:r>
          </w:p>
        </w:tc>
        <w:tc>
          <w:tcPr>
            <w:tcW w:w="2859" w:type="dxa"/>
          </w:tcPr>
          <w:p w14:paraId="4253489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014A35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2AD4973"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6F6D6DA5"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6069</w:t>
            </w:r>
          </w:p>
        </w:tc>
        <w:tc>
          <w:tcPr>
            <w:tcW w:w="3106" w:type="dxa"/>
            <w:hideMark/>
          </w:tcPr>
          <w:p w14:paraId="54144AE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Jabhat Fateh al-Sham, Mujahideen Army</w:t>
            </w:r>
          </w:p>
        </w:tc>
        <w:tc>
          <w:tcPr>
            <w:tcW w:w="2859" w:type="dxa"/>
          </w:tcPr>
          <w:p w14:paraId="298A695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DF81E4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1FF523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CE7B69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6014</w:t>
            </w:r>
          </w:p>
        </w:tc>
        <w:tc>
          <w:tcPr>
            <w:tcW w:w="3106" w:type="dxa"/>
            <w:hideMark/>
          </w:tcPr>
          <w:p w14:paraId="6053A0D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Mujahideen Army, SRF</w:t>
            </w:r>
          </w:p>
        </w:tc>
        <w:tc>
          <w:tcPr>
            <w:tcW w:w="2859" w:type="dxa"/>
          </w:tcPr>
          <w:p w14:paraId="034DE23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DEC6C3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57F845B"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B02049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7656</w:t>
            </w:r>
          </w:p>
        </w:tc>
        <w:tc>
          <w:tcPr>
            <w:tcW w:w="3106" w:type="dxa"/>
            <w:hideMark/>
          </w:tcPr>
          <w:p w14:paraId="2776CAF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Islamic Front, Northern Storm Brigade</w:t>
            </w:r>
          </w:p>
        </w:tc>
        <w:tc>
          <w:tcPr>
            <w:tcW w:w="2859" w:type="dxa"/>
          </w:tcPr>
          <w:p w14:paraId="1354D20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80A12C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49F853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805810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lastRenderedPageBreak/>
              <w:t>5541</w:t>
            </w:r>
          </w:p>
        </w:tc>
        <w:tc>
          <w:tcPr>
            <w:tcW w:w="3106" w:type="dxa"/>
            <w:hideMark/>
          </w:tcPr>
          <w:p w14:paraId="4632FD9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Jabhat al-</w:t>
            </w:r>
            <w:proofErr w:type="spellStart"/>
            <w:r w:rsidRPr="00507462">
              <w:rPr>
                <w:rFonts w:eastAsia="Times New Roman" w:cs="Times New Roman"/>
                <w:color w:val="000000"/>
                <w:lang w:val="en-US" w:eastAsia="en-GB"/>
              </w:rPr>
              <w:t>Akrad</w:t>
            </w:r>
            <w:proofErr w:type="spellEnd"/>
          </w:p>
        </w:tc>
        <w:tc>
          <w:tcPr>
            <w:tcW w:w="2859" w:type="dxa"/>
          </w:tcPr>
          <w:p w14:paraId="2D36ADB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5B24F7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E866AA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6C6418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1170</w:t>
            </w:r>
          </w:p>
        </w:tc>
        <w:tc>
          <w:tcPr>
            <w:tcW w:w="3106" w:type="dxa"/>
            <w:hideMark/>
          </w:tcPr>
          <w:p w14:paraId="6ECDD5B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Jabhat Fateh al-Sham</w:t>
            </w:r>
          </w:p>
        </w:tc>
        <w:tc>
          <w:tcPr>
            <w:tcW w:w="2859" w:type="dxa"/>
          </w:tcPr>
          <w:p w14:paraId="698D250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6D32D8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0F06A42"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5B6AE5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6038</w:t>
            </w:r>
          </w:p>
        </w:tc>
        <w:tc>
          <w:tcPr>
            <w:tcW w:w="3106" w:type="dxa"/>
            <w:hideMark/>
          </w:tcPr>
          <w:p w14:paraId="1C4AE40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Jabhat Fateh al-Sham, Liwa al-Aqsa</w:t>
            </w:r>
          </w:p>
        </w:tc>
        <w:tc>
          <w:tcPr>
            <w:tcW w:w="2859" w:type="dxa"/>
          </w:tcPr>
          <w:p w14:paraId="001A784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285C55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A705453"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2292B0B"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7615</w:t>
            </w:r>
          </w:p>
        </w:tc>
        <w:tc>
          <w:tcPr>
            <w:tcW w:w="3106" w:type="dxa"/>
            <w:hideMark/>
          </w:tcPr>
          <w:p w14:paraId="5065127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Jabhat Fateh al-Sham, Liwa al-Qadisiya, Omar al-Mukhtar Battalion</w:t>
            </w:r>
          </w:p>
        </w:tc>
        <w:tc>
          <w:tcPr>
            <w:tcW w:w="2859" w:type="dxa"/>
          </w:tcPr>
          <w:p w14:paraId="50827EC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94580F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1A014A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25FC58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7461</w:t>
            </w:r>
          </w:p>
        </w:tc>
        <w:tc>
          <w:tcPr>
            <w:tcW w:w="3106" w:type="dxa"/>
            <w:hideMark/>
          </w:tcPr>
          <w:p w14:paraId="2F29898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Jabhat Fateh al-Sham, Rahman Corps</w:t>
            </w:r>
          </w:p>
        </w:tc>
        <w:tc>
          <w:tcPr>
            <w:tcW w:w="2859" w:type="dxa"/>
          </w:tcPr>
          <w:p w14:paraId="678F11A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6A561A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C1CBEC3"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545A53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7674</w:t>
            </w:r>
          </w:p>
        </w:tc>
        <w:tc>
          <w:tcPr>
            <w:tcW w:w="3106" w:type="dxa"/>
            <w:hideMark/>
          </w:tcPr>
          <w:p w14:paraId="4BE0C2B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Jabhat Fateh al-Sham, </w:t>
            </w:r>
            <w:proofErr w:type="spellStart"/>
            <w:r w:rsidRPr="00507462">
              <w:rPr>
                <w:rFonts w:eastAsia="Times New Roman" w:cs="Times New Roman"/>
                <w:color w:val="000000"/>
                <w:lang w:val="en-US" w:eastAsia="en-GB"/>
              </w:rPr>
              <w:t>Salahadin</w:t>
            </w:r>
            <w:proofErr w:type="spellEnd"/>
            <w:r w:rsidRPr="00507462">
              <w:rPr>
                <w:rFonts w:eastAsia="Times New Roman" w:cs="Times New Roman"/>
                <w:color w:val="000000"/>
                <w:lang w:val="en-US" w:eastAsia="en-GB"/>
              </w:rPr>
              <w:t xml:space="preserve"> Brigade</w:t>
            </w:r>
          </w:p>
        </w:tc>
        <w:tc>
          <w:tcPr>
            <w:tcW w:w="2859" w:type="dxa"/>
          </w:tcPr>
          <w:p w14:paraId="089AD11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654BE7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8B290E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5CF3AA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384</w:t>
            </w:r>
          </w:p>
        </w:tc>
        <w:tc>
          <w:tcPr>
            <w:tcW w:w="3106" w:type="dxa"/>
            <w:hideMark/>
          </w:tcPr>
          <w:p w14:paraId="1A08C24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Jamaat </w:t>
            </w:r>
            <w:proofErr w:type="spellStart"/>
            <w:r w:rsidRPr="00507462">
              <w:rPr>
                <w:rFonts w:eastAsia="Times New Roman" w:cs="Times New Roman"/>
                <w:color w:val="000000"/>
                <w:lang w:val="en-US" w:eastAsia="en-GB"/>
              </w:rPr>
              <w:t>Jund</w:t>
            </w:r>
            <w:proofErr w:type="spellEnd"/>
            <w:r w:rsidRPr="00507462">
              <w:rPr>
                <w:rFonts w:eastAsia="Times New Roman" w:cs="Times New Roman"/>
                <w:color w:val="000000"/>
                <w:lang w:val="en-US" w:eastAsia="en-GB"/>
              </w:rPr>
              <w:t xml:space="preserve"> al-Sahaba</w:t>
            </w:r>
          </w:p>
        </w:tc>
        <w:tc>
          <w:tcPr>
            <w:tcW w:w="2859" w:type="dxa"/>
          </w:tcPr>
          <w:p w14:paraId="5D12C3F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3F492D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ECF84FF"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56DFAB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6380</w:t>
            </w:r>
          </w:p>
        </w:tc>
        <w:tc>
          <w:tcPr>
            <w:tcW w:w="3106" w:type="dxa"/>
            <w:hideMark/>
          </w:tcPr>
          <w:p w14:paraId="6737D73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 Fatah Idlib</w:t>
            </w:r>
          </w:p>
        </w:tc>
        <w:tc>
          <w:tcPr>
            <w:tcW w:w="2859" w:type="dxa"/>
          </w:tcPr>
          <w:p w14:paraId="6447E3D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4FCBC4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C0131A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A2E13F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6605</w:t>
            </w:r>
          </w:p>
        </w:tc>
        <w:tc>
          <w:tcPr>
            <w:tcW w:w="3106" w:type="dxa"/>
            <w:hideMark/>
          </w:tcPr>
          <w:p w14:paraId="34C1933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w:t>
            </w:r>
            <w:proofErr w:type="spellStart"/>
            <w:r w:rsidRPr="00507462">
              <w:rPr>
                <w:rFonts w:eastAsia="Times New Roman" w:cs="Times New Roman"/>
                <w:color w:val="000000"/>
                <w:lang w:val="en-US" w:eastAsia="en-GB"/>
              </w:rPr>
              <w:t>Ashaâ</w:t>
            </w:r>
            <w:proofErr w:type="spellEnd"/>
            <w:r w:rsidRPr="00507462">
              <w:rPr>
                <w:rFonts w:eastAsia="Times New Roman" w:cs="Times New Roman"/>
                <w:color w:val="000000"/>
                <w:lang w:val="en-US" w:eastAsia="en-GB"/>
              </w:rPr>
              <w:t>€™er</w:t>
            </w:r>
          </w:p>
        </w:tc>
        <w:tc>
          <w:tcPr>
            <w:tcW w:w="2859" w:type="dxa"/>
          </w:tcPr>
          <w:p w14:paraId="0139C20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FD57BF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9D175C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4DBD71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6377</w:t>
            </w:r>
          </w:p>
        </w:tc>
        <w:tc>
          <w:tcPr>
            <w:tcW w:w="3106" w:type="dxa"/>
            <w:hideMark/>
          </w:tcPr>
          <w:p w14:paraId="70D7345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al-Islam</w:t>
            </w:r>
          </w:p>
        </w:tc>
        <w:tc>
          <w:tcPr>
            <w:tcW w:w="2859" w:type="dxa"/>
          </w:tcPr>
          <w:p w14:paraId="0AFEF2A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1AFA17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E7A832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39FDB0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6600</w:t>
            </w:r>
          </w:p>
        </w:tc>
        <w:tc>
          <w:tcPr>
            <w:tcW w:w="3106" w:type="dxa"/>
            <w:hideMark/>
          </w:tcPr>
          <w:p w14:paraId="56A1D0D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Jaysh al-Islam, Jaysh </w:t>
            </w:r>
            <w:proofErr w:type="spellStart"/>
            <w:r w:rsidRPr="00507462">
              <w:rPr>
                <w:rFonts w:eastAsia="Times New Roman" w:cs="Times New Roman"/>
                <w:color w:val="000000"/>
                <w:lang w:val="en-US" w:eastAsia="en-GB"/>
              </w:rPr>
              <w:t>Asoud</w:t>
            </w:r>
            <w:proofErr w:type="spellEnd"/>
            <w:r w:rsidRPr="00507462">
              <w:rPr>
                <w:rFonts w:eastAsia="Times New Roman" w:cs="Times New Roman"/>
                <w:color w:val="000000"/>
                <w:lang w:val="en-US" w:eastAsia="en-GB"/>
              </w:rPr>
              <w:t xml:space="preserve"> al-</w:t>
            </w:r>
            <w:proofErr w:type="spellStart"/>
            <w:r w:rsidRPr="00507462">
              <w:rPr>
                <w:rFonts w:eastAsia="Times New Roman" w:cs="Times New Roman"/>
                <w:color w:val="000000"/>
                <w:lang w:val="en-US" w:eastAsia="en-GB"/>
              </w:rPr>
              <w:t>Sharqiya</w:t>
            </w:r>
            <w:proofErr w:type="spellEnd"/>
            <w:r w:rsidRPr="00507462">
              <w:rPr>
                <w:rFonts w:eastAsia="Times New Roman" w:cs="Times New Roman"/>
                <w:color w:val="000000"/>
                <w:lang w:val="en-US" w:eastAsia="en-GB"/>
              </w:rPr>
              <w:t>, Martyr Lieutenant Ahmed Abdou Brigades, Rahman Corps</w:t>
            </w:r>
          </w:p>
        </w:tc>
        <w:tc>
          <w:tcPr>
            <w:tcW w:w="2859" w:type="dxa"/>
          </w:tcPr>
          <w:p w14:paraId="18D59E5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62898C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6C621D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D056B97"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6302</w:t>
            </w:r>
          </w:p>
        </w:tc>
        <w:tc>
          <w:tcPr>
            <w:tcW w:w="3106" w:type="dxa"/>
            <w:hideMark/>
          </w:tcPr>
          <w:p w14:paraId="03FD818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al-Jihad (</w:t>
            </w:r>
            <w:proofErr w:type="spellStart"/>
            <w:r w:rsidRPr="00507462">
              <w:rPr>
                <w:rFonts w:eastAsia="Times New Roman" w:cs="Times New Roman"/>
                <w:color w:val="000000"/>
                <w:lang w:val="en-US" w:eastAsia="en-GB"/>
              </w:rPr>
              <w:t>Saraya</w:t>
            </w:r>
            <w:proofErr w:type="spellEnd"/>
            <w:r w:rsidRPr="00507462">
              <w:rPr>
                <w:rFonts w:eastAsia="Times New Roman" w:cs="Times New Roman"/>
                <w:color w:val="000000"/>
                <w:lang w:val="en-US" w:eastAsia="en-GB"/>
              </w:rPr>
              <w:t xml:space="preserve"> al- Jihad)</w:t>
            </w:r>
          </w:p>
        </w:tc>
        <w:tc>
          <w:tcPr>
            <w:tcW w:w="2859" w:type="dxa"/>
          </w:tcPr>
          <w:p w14:paraId="2F600E9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31D515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D0D96BC"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5A0D078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4357</w:t>
            </w:r>
          </w:p>
        </w:tc>
        <w:tc>
          <w:tcPr>
            <w:tcW w:w="3106" w:type="dxa"/>
            <w:hideMark/>
          </w:tcPr>
          <w:p w14:paraId="40E6986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al-Mukhtar</w:t>
            </w:r>
          </w:p>
        </w:tc>
        <w:tc>
          <w:tcPr>
            <w:tcW w:w="2859" w:type="dxa"/>
          </w:tcPr>
          <w:p w14:paraId="6970FFB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F0E924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1D111B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D5CA34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6367</w:t>
            </w:r>
          </w:p>
        </w:tc>
        <w:tc>
          <w:tcPr>
            <w:tcW w:w="3106" w:type="dxa"/>
            <w:hideMark/>
          </w:tcPr>
          <w:p w14:paraId="15F1CE9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w:t>
            </w:r>
            <w:proofErr w:type="spellStart"/>
            <w:r w:rsidRPr="00507462">
              <w:rPr>
                <w:rFonts w:eastAsia="Times New Roman" w:cs="Times New Roman"/>
                <w:color w:val="000000"/>
                <w:lang w:val="en-US" w:eastAsia="en-GB"/>
              </w:rPr>
              <w:t>Sanadid</w:t>
            </w:r>
            <w:proofErr w:type="spellEnd"/>
            <w:r w:rsidRPr="00507462">
              <w:rPr>
                <w:rFonts w:eastAsia="Times New Roman" w:cs="Times New Roman"/>
                <w:color w:val="000000"/>
                <w:lang w:val="en-US" w:eastAsia="en-GB"/>
              </w:rPr>
              <w:t xml:space="preserve">, </w:t>
            </w:r>
            <w:proofErr w:type="spellStart"/>
            <w:r w:rsidRPr="00507462">
              <w:rPr>
                <w:rFonts w:eastAsia="Times New Roman" w:cs="Times New Roman"/>
                <w:color w:val="000000"/>
                <w:lang w:val="en-US" w:eastAsia="en-GB"/>
              </w:rPr>
              <w:t>Khabour</w:t>
            </w:r>
            <w:proofErr w:type="spellEnd"/>
            <w:r w:rsidRPr="00507462">
              <w:rPr>
                <w:rFonts w:eastAsia="Times New Roman" w:cs="Times New Roman"/>
                <w:color w:val="000000"/>
                <w:lang w:val="en-US" w:eastAsia="en-GB"/>
              </w:rPr>
              <w:t xml:space="preserve"> Guards, MFS, PYD</w:t>
            </w:r>
          </w:p>
        </w:tc>
        <w:tc>
          <w:tcPr>
            <w:tcW w:w="2859" w:type="dxa"/>
          </w:tcPr>
          <w:p w14:paraId="788F360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MSF: military wing of Syriac Union Party</w:t>
            </w:r>
          </w:p>
        </w:tc>
        <w:tc>
          <w:tcPr>
            <w:tcW w:w="2223" w:type="dxa"/>
          </w:tcPr>
          <w:p w14:paraId="29183C6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FE210F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CA116A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6370</w:t>
            </w:r>
          </w:p>
        </w:tc>
        <w:tc>
          <w:tcPr>
            <w:tcW w:w="3106" w:type="dxa"/>
            <w:hideMark/>
          </w:tcPr>
          <w:p w14:paraId="7AEE226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w:t>
            </w:r>
            <w:proofErr w:type="spellStart"/>
            <w:r w:rsidRPr="00507462">
              <w:rPr>
                <w:rFonts w:eastAsia="Times New Roman" w:cs="Times New Roman"/>
                <w:color w:val="000000"/>
                <w:lang w:val="en-US" w:eastAsia="en-GB"/>
              </w:rPr>
              <w:t>Sanadid</w:t>
            </w:r>
            <w:proofErr w:type="spellEnd"/>
            <w:r w:rsidRPr="00507462">
              <w:rPr>
                <w:rFonts w:eastAsia="Times New Roman" w:cs="Times New Roman"/>
                <w:color w:val="000000"/>
                <w:lang w:val="en-US" w:eastAsia="en-GB"/>
              </w:rPr>
              <w:t>, MFS, PYD</w:t>
            </w:r>
          </w:p>
        </w:tc>
        <w:tc>
          <w:tcPr>
            <w:tcW w:w="2859" w:type="dxa"/>
          </w:tcPr>
          <w:p w14:paraId="1CABF79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C45E15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DD008F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EB15EB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7150</w:t>
            </w:r>
          </w:p>
        </w:tc>
        <w:tc>
          <w:tcPr>
            <w:tcW w:w="3106" w:type="dxa"/>
            <w:hideMark/>
          </w:tcPr>
          <w:p w14:paraId="058C93D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Jaysh al-</w:t>
            </w:r>
            <w:proofErr w:type="spellStart"/>
            <w:r w:rsidRPr="00507462">
              <w:rPr>
                <w:rFonts w:eastAsia="Times New Roman" w:cs="Times New Roman"/>
                <w:color w:val="000000"/>
                <w:lang w:val="en-US" w:eastAsia="en-GB"/>
              </w:rPr>
              <w:t>Sanadid</w:t>
            </w:r>
            <w:proofErr w:type="spellEnd"/>
            <w:r w:rsidRPr="00507462">
              <w:rPr>
                <w:rFonts w:eastAsia="Times New Roman" w:cs="Times New Roman"/>
                <w:color w:val="000000"/>
                <w:lang w:val="en-US" w:eastAsia="en-GB"/>
              </w:rPr>
              <w:t>, PYD</w:t>
            </w:r>
          </w:p>
        </w:tc>
        <w:tc>
          <w:tcPr>
            <w:tcW w:w="2859" w:type="dxa"/>
          </w:tcPr>
          <w:p w14:paraId="7D10596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742840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ADC80E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0F5A2E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6626</w:t>
            </w:r>
          </w:p>
        </w:tc>
        <w:tc>
          <w:tcPr>
            <w:tcW w:w="3106" w:type="dxa"/>
            <w:hideMark/>
          </w:tcPr>
          <w:p w14:paraId="2A7785A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 xml:space="preserve">Jaysh </w:t>
            </w:r>
            <w:proofErr w:type="spellStart"/>
            <w:r w:rsidRPr="00507462">
              <w:rPr>
                <w:rFonts w:eastAsia="Times New Roman" w:cs="Times New Roman"/>
                <w:color w:val="000000"/>
                <w:lang w:val="en-US" w:eastAsia="en-GB"/>
              </w:rPr>
              <w:t>Asoud</w:t>
            </w:r>
            <w:proofErr w:type="spellEnd"/>
            <w:r w:rsidRPr="00507462">
              <w:rPr>
                <w:rFonts w:eastAsia="Times New Roman" w:cs="Times New Roman"/>
                <w:color w:val="000000"/>
                <w:lang w:val="en-US" w:eastAsia="en-GB"/>
              </w:rPr>
              <w:t xml:space="preserve"> al-</w:t>
            </w:r>
            <w:proofErr w:type="spellStart"/>
            <w:r w:rsidRPr="00507462">
              <w:rPr>
                <w:rFonts w:eastAsia="Times New Roman" w:cs="Times New Roman"/>
                <w:color w:val="000000"/>
                <w:lang w:val="en-US" w:eastAsia="en-GB"/>
              </w:rPr>
              <w:t>Sharqiya</w:t>
            </w:r>
            <w:proofErr w:type="spellEnd"/>
            <w:r w:rsidRPr="00507462">
              <w:rPr>
                <w:rFonts w:eastAsia="Times New Roman" w:cs="Times New Roman"/>
                <w:color w:val="000000"/>
                <w:lang w:val="en-US" w:eastAsia="en-GB"/>
              </w:rPr>
              <w:t>, Martyr Lieutenant Ahmed Abdou Brigades</w:t>
            </w:r>
          </w:p>
        </w:tc>
        <w:tc>
          <w:tcPr>
            <w:tcW w:w="2859" w:type="dxa"/>
          </w:tcPr>
          <w:p w14:paraId="4650578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33A9E6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DFCF15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84A1EC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4359</w:t>
            </w:r>
          </w:p>
        </w:tc>
        <w:tc>
          <w:tcPr>
            <w:tcW w:w="3106" w:type="dxa"/>
            <w:hideMark/>
          </w:tcPr>
          <w:p w14:paraId="1E8C3BC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JRTN</w:t>
            </w:r>
          </w:p>
        </w:tc>
        <w:tc>
          <w:tcPr>
            <w:tcW w:w="2859" w:type="dxa"/>
          </w:tcPr>
          <w:p w14:paraId="04DDCF3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Army of the Men of the Naqshbandi Order, Naqshbandi Organization</w:t>
            </w:r>
          </w:p>
        </w:tc>
        <w:tc>
          <w:tcPr>
            <w:tcW w:w="2223" w:type="dxa"/>
          </w:tcPr>
          <w:p w14:paraId="4C63DC0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880A21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BC2F5D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6037</w:t>
            </w:r>
          </w:p>
        </w:tc>
        <w:tc>
          <w:tcPr>
            <w:tcW w:w="3106" w:type="dxa"/>
            <w:hideMark/>
          </w:tcPr>
          <w:p w14:paraId="615EEAA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Liwa al-Aqsa</w:t>
            </w:r>
          </w:p>
        </w:tc>
        <w:tc>
          <w:tcPr>
            <w:tcW w:w="2859" w:type="dxa"/>
          </w:tcPr>
          <w:p w14:paraId="115D4B4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431CF21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B0F32A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9D7339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6564</w:t>
            </w:r>
          </w:p>
        </w:tc>
        <w:tc>
          <w:tcPr>
            <w:tcW w:w="3106" w:type="dxa"/>
            <w:hideMark/>
          </w:tcPr>
          <w:p w14:paraId="1FE3A6B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Mare’ Operations Room</w:t>
            </w:r>
          </w:p>
        </w:tc>
        <w:tc>
          <w:tcPr>
            <w:tcW w:w="2859" w:type="dxa"/>
          </w:tcPr>
          <w:p w14:paraId="7B7E7E8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ECA1ED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82E878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116B16B"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308</w:t>
            </w:r>
          </w:p>
        </w:tc>
        <w:tc>
          <w:tcPr>
            <w:tcW w:w="3106" w:type="dxa"/>
            <w:hideMark/>
          </w:tcPr>
          <w:p w14:paraId="1EA128D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MEK</w:t>
            </w:r>
          </w:p>
        </w:tc>
        <w:tc>
          <w:tcPr>
            <w:tcW w:w="2859" w:type="dxa"/>
          </w:tcPr>
          <w:p w14:paraId="27A7B6B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81852D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Mutation</w:t>
            </w:r>
          </w:p>
        </w:tc>
      </w:tr>
      <w:tr w:rsidR="001831B6" w:rsidRPr="00507462" w14:paraId="6D1B944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C111655"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lastRenderedPageBreak/>
              <w:t>6012</w:t>
            </w:r>
          </w:p>
        </w:tc>
        <w:tc>
          <w:tcPr>
            <w:tcW w:w="3106" w:type="dxa"/>
            <w:hideMark/>
          </w:tcPr>
          <w:p w14:paraId="3692BD1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Mujahideen Army</w:t>
            </w:r>
          </w:p>
        </w:tc>
        <w:tc>
          <w:tcPr>
            <w:tcW w:w="2859" w:type="dxa"/>
          </w:tcPr>
          <w:p w14:paraId="366D82F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245DC2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B64BB0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613D53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7128</w:t>
            </w:r>
          </w:p>
        </w:tc>
        <w:tc>
          <w:tcPr>
            <w:tcW w:w="3106" w:type="dxa"/>
            <w:hideMark/>
          </w:tcPr>
          <w:p w14:paraId="51E750A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National Front for Liberation</w:t>
            </w:r>
          </w:p>
        </w:tc>
        <w:tc>
          <w:tcPr>
            <w:tcW w:w="2859" w:type="dxa"/>
          </w:tcPr>
          <w:p w14:paraId="320E274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405BE5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79CA0A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267825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7523</w:t>
            </w:r>
          </w:p>
        </w:tc>
        <w:tc>
          <w:tcPr>
            <w:tcW w:w="3106" w:type="dxa"/>
            <w:hideMark/>
          </w:tcPr>
          <w:p w14:paraId="0800F19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National Front for Liberation, SNA</w:t>
            </w:r>
          </w:p>
        </w:tc>
        <w:tc>
          <w:tcPr>
            <w:tcW w:w="2859" w:type="dxa"/>
          </w:tcPr>
          <w:p w14:paraId="2740221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269959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B081C1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ECB84C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7525</w:t>
            </w:r>
          </w:p>
        </w:tc>
        <w:tc>
          <w:tcPr>
            <w:tcW w:w="3106" w:type="dxa"/>
            <w:hideMark/>
          </w:tcPr>
          <w:p w14:paraId="00B2826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National Front for Liberation, SNA, Syrian Liberation Front</w:t>
            </w:r>
          </w:p>
        </w:tc>
        <w:tc>
          <w:tcPr>
            <w:tcW w:w="2859" w:type="dxa"/>
          </w:tcPr>
          <w:p w14:paraId="5B42037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E8B8F6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3B9CBA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12A330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7631</w:t>
            </w:r>
          </w:p>
        </w:tc>
        <w:tc>
          <w:tcPr>
            <w:tcW w:w="3106" w:type="dxa"/>
            <w:hideMark/>
          </w:tcPr>
          <w:p w14:paraId="6AF4BF3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Northern Storm Brigade</w:t>
            </w:r>
          </w:p>
        </w:tc>
        <w:tc>
          <w:tcPr>
            <w:tcW w:w="2859" w:type="dxa"/>
          </w:tcPr>
          <w:p w14:paraId="4A580D0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EF9799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590DA77"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79C78C6D"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6434</w:t>
            </w:r>
          </w:p>
        </w:tc>
        <w:tc>
          <w:tcPr>
            <w:tcW w:w="3106" w:type="dxa"/>
            <w:hideMark/>
          </w:tcPr>
          <w:p w14:paraId="776336F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Nour al-Din al-</w:t>
            </w:r>
            <w:proofErr w:type="spellStart"/>
            <w:r w:rsidRPr="00507462">
              <w:rPr>
                <w:rFonts w:eastAsia="Times New Roman" w:cs="Times New Roman"/>
                <w:color w:val="000000"/>
                <w:lang w:val="en-US" w:eastAsia="en-GB"/>
              </w:rPr>
              <w:t>Zenki</w:t>
            </w:r>
            <w:proofErr w:type="spellEnd"/>
          </w:p>
        </w:tc>
        <w:tc>
          <w:tcPr>
            <w:tcW w:w="2859" w:type="dxa"/>
          </w:tcPr>
          <w:p w14:paraId="3440AE3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30688A5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4D5BE8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119E86A"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7477</w:t>
            </w:r>
          </w:p>
        </w:tc>
        <w:tc>
          <w:tcPr>
            <w:tcW w:w="3106" w:type="dxa"/>
            <w:hideMark/>
          </w:tcPr>
          <w:p w14:paraId="29F5F48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Nour al-Din al-</w:t>
            </w:r>
            <w:proofErr w:type="spellStart"/>
            <w:r w:rsidRPr="00507462">
              <w:rPr>
                <w:rFonts w:eastAsia="Times New Roman" w:cs="Times New Roman"/>
                <w:color w:val="000000"/>
                <w:lang w:val="en-US" w:eastAsia="en-GB"/>
              </w:rPr>
              <w:t>Zenki</w:t>
            </w:r>
            <w:proofErr w:type="spellEnd"/>
            <w:r w:rsidRPr="00507462">
              <w:rPr>
                <w:rFonts w:eastAsia="Times New Roman" w:cs="Times New Roman"/>
                <w:color w:val="000000"/>
                <w:lang w:val="en-US" w:eastAsia="en-GB"/>
              </w:rPr>
              <w:t>, Sham Legion</w:t>
            </w:r>
          </w:p>
        </w:tc>
        <w:tc>
          <w:tcPr>
            <w:tcW w:w="2859" w:type="dxa"/>
          </w:tcPr>
          <w:p w14:paraId="5BB3174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009164D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136A201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6FC277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6553</w:t>
            </w:r>
          </w:p>
        </w:tc>
        <w:tc>
          <w:tcPr>
            <w:tcW w:w="3106" w:type="dxa"/>
            <w:hideMark/>
          </w:tcPr>
          <w:p w14:paraId="42843D9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NSA</w:t>
            </w:r>
          </w:p>
        </w:tc>
        <w:tc>
          <w:tcPr>
            <w:tcW w:w="2859" w:type="dxa"/>
          </w:tcPr>
          <w:p w14:paraId="663C308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E1FC23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3A76708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95D7B46"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1144</w:t>
            </w:r>
          </w:p>
        </w:tc>
        <w:tc>
          <w:tcPr>
            <w:tcW w:w="3106" w:type="dxa"/>
            <w:hideMark/>
          </w:tcPr>
          <w:p w14:paraId="424F2EB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Opponents of al-Assad</w:t>
            </w:r>
          </w:p>
        </w:tc>
        <w:tc>
          <w:tcPr>
            <w:tcW w:w="2859" w:type="dxa"/>
          </w:tcPr>
          <w:p w14:paraId="72C090E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6083C70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72A65571"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CC75B2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323</w:t>
            </w:r>
          </w:p>
        </w:tc>
        <w:tc>
          <w:tcPr>
            <w:tcW w:w="3106" w:type="dxa"/>
            <w:hideMark/>
          </w:tcPr>
          <w:p w14:paraId="3700FA4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PKK</w:t>
            </w:r>
          </w:p>
        </w:tc>
        <w:tc>
          <w:tcPr>
            <w:tcW w:w="2859" w:type="dxa"/>
          </w:tcPr>
          <w:p w14:paraId="3B8D58A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Kurdistan Workers’ Party</w:t>
            </w:r>
          </w:p>
        </w:tc>
        <w:tc>
          <w:tcPr>
            <w:tcW w:w="2223" w:type="dxa"/>
          </w:tcPr>
          <w:p w14:paraId="388F75C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(Kurdish conflict for autonomy)</w:t>
            </w:r>
          </w:p>
        </w:tc>
      </w:tr>
      <w:tr w:rsidR="001831B6" w:rsidRPr="00507462" w14:paraId="6EA3BB09"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7228BD7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261</w:t>
            </w:r>
          </w:p>
        </w:tc>
        <w:tc>
          <w:tcPr>
            <w:tcW w:w="3106" w:type="dxa"/>
            <w:hideMark/>
          </w:tcPr>
          <w:p w14:paraId="1FF89FC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PUK</w:t>
            </w:r>
          </w:p>
        </w:tc>
        <w:tc>
          <w:tcPr>
            <w:tcW w:w="2859" w:type="dxa"/>
          </w:tcPr>
          <w:p w14:paraId="20153A6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Patriotic Union of Kurdistan</w:t>
            </w:r>
          </w:p>
        </w:tc>
        <w:tc>
          <w:tcPr>
            <w:tcW w:w="2223" w:type="dxa"/>
          </w:tcPr>
          <w:p w14:paraId="696F51D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(Kurdish conflict for autonomy)</w:t>
            </w:r>
          </w:p>
        </w:tc>
      </w:tr>
      <w:tr w:rsidR="001831B6" w:rsidRPr="00507462" w14:paraId="66CBCE02"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1A4B33DF"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4163</w:t>
            </w:r>
          </w:p>
        </w:tc>
        <w:tc>
          <w:tcPr>
            <w:tcW w:w="3106" w:type="dxa"/>
            <w:hideMark/>
          </w:tcPr>
          <w:p w14:paraId="52119F3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PYD</w:t>
            </w:r>
          </w:p>
        </w:tc>
        <w:tc>
          <w:tcPr>
            <w:tcW w:w="2859" w:type="dxa"/>
          </w:tcPr>
          <w:p w14:paraId="091508F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lang w:val="en-US"/>
              </w:rPr>
            </w:pPr>
            <w:proofErr w:type="spellStart"/>
            <w:r w:rsidRPr="00507462">
              <w:rPr>
                <w:rFonts w:cs="Times New Roman"/>
                <w:color w:val="000000"/>
                <w:shd w:val="clear" w:color="auto" w:fill="FEFEFE"/>
                <w:lang w:val="en-US"/>
              </w:rPr>
              <w:t>Partiya</w:t>
            </w:r>
            <w:proofErr w:type="spellEnd"/>
            <w:r w:rsidRPr="00507462">
              <w:rPr>
                <w:rFonts w:cs="Times New Roman"/>
                <w:color w:val="000000"/>
                <w:shd w:val="clear" w:color="auto" w:fill="FEFEFE"/>
                <w:lang w:val="en-US"/>
              </w:rPr>
              <w:t xml:space="preserve"> </w:t>
            </w:r>
            <w:proofErr w:type="spellStart"/>
            <w:r w:rsidRPr="00507462">
              <w:rPr>
                <w:rFonts w:cs="Times New Roman"/>
                <w:color w:val="000000"/>
                <w:shd w:val="clear" w:color="auto" w:fill="FEFEFE"/>
                <w:lang w:val="en-US"/>
              </w:rPr>
              <w:t>Yektîya</w:t>
            </w:r>
            <w:proofErr w:type="spellEnd"/>
            <w:r w:rsidRPr="00507462">
              <w:rPr>
                <w:rFonts w:cs="Times New Roman"/>
                <w:color w:val="000000"/>
                <w:shd w:val="clear" w:color="auto" w:fill="FEFEFE"/>
                <w:lang w:val="en-US"/>
              </w:rPr>
              <w:t xml:space="preserve"> </w:t>
            </w:r>
            <w:proofErr w:type="spellStart"/>
            <w:r w:rsidRPr="00507462">
              <w:rPr>
                <w:rFonts w:cs="Times New Roman"/>
                <w:color w:val="000000"/>
                <w:shd w:val="clear" w:color="auto" w:fill="FEFEFE"/>
                <w:lang w:val="en-US"/>
              </w:rPr>
              <w:t>Demokrat</w:t>
            </w:r>
            <w:proofErr w:type="spellEnd"/>
            <w:r w:rsidRPr="00507462">
              <w:rPr>
                <w:rFonts w:cs="Times New Roman"/>
                <w:color w:val="000000"/>
                <w:shd w:val="clear" w:color="auto" w:fill="FEFEFE"/>
                <w:lang w:val="en-US"/>
              </w:rPr>
              <w:t>, Democratic Union Party</w:t>
            </w:r>
          </w:p>
        </w:tc>
        <w:tc>
          <w:tcPr>
            <w:tcW w:w="2223" w:type="dxa"/>
          </w:tcPr>
          <w:p w14:paraId="0705063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color w:val="000000"/>
                <w:shd w:val="clear" w:color="auto" w:fill="FEFEFE"/>
                <w:lang w:val="en-US"/>
              </w:rPr>
            </w:pPr>
            <w:r w:rsidRPr="00507462">
              <w:rPr>
                <w:rFonts w:eastAsia="Times New Roman" w:cs="Times New Roman"/>
                <w:color w:val="000000"/>
                <w:lang w:val="en-US" w:eastAsia="en-GB"/>
              </w:rPr>
              <w:t>Spread (Kurdish conflict for autonomy)</w:t>
            </w:r>
          </w:p>
        </w:tc>
      </w:tr>
      <w:tr w:rsidR="001831B6" w:rsidRPr="00507462" w14:paraId="1BBEE906"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33AB09C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235</w:t>
            </w:r>
          </w:p>
        </w:tc>
        <w:tc>
          <w:tcPr>
            <w:tcW w:w="3106" w:type="dxa"/>
            <w:hideMark/>
          </w:tcPr>
          <w:p w14:paraId="43A2019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RJF</w:t>
            </w:r>
          </w:p>
        </w:tc>
        <w:tc>
          <w:tcPr>
            <w:tcW w:w="2859" w:type="dxa"/>
          </w:tcPr>
          <w:p w14:paraId="3923B47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Reform and Jihad Front</w:t>
            </w:r>
          </w:p>
        </w:tc>
        <w:tc>
          <w:tcPr>
            <w:tcW w:w="2223" w:type="dxa"/>
          </w:tcPr>
          <w:p w14:paraId="29CF961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5A9533A"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5FE42C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231</w:t>
            </w:r>
          </w:p>
        </w:tc>
        <w:tc>
          <w:tcPr>
            <w:tcW w:w="3106" w:type="dxa"/>
            <w:hideMark/>
          </w:tcPr>
          <w:p w14:paraId="06549D9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SCIRI</w:t>
            </w:r>
          </w:p>
        </w:tc>
        <w:tc>
          <w:tcPr>
            <w:tcW w:w="2859" w:type="dxa"/>
          </w:tcPr>
          <w:p w14:paraId="772E86C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The Supreme Council of the Islamic Revolution in Iraq</w:t>
            </w:r>
          </w:p>
        </w:tc>
        <w:tc>
          <w:tcPr>
            <w:tcW w:w="2223" w:type="dxa"/>
          </w:tcPr>
          <w:p w14:paraId="4EF4F00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Mutation</w:t>
            </w:r>
          </w:p>
        </w:tc>
      </w:tr>
      <w:tr w:rsidR="001831B6" w:rsidRPr="00507462" w14:paraId="129447A8"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BEA9642"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6288</w:t>
            </w:r>
          </w:p>
        </w:tc>
        <w:tc>
          <w:tcPr>
            <w:tcW w:w="3106" w:type="dxa"/>
            <w:hideMark/>
          </w:tcPr>
          <w:p w14:paraId="2193590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SDF</w:t>
            </w:r>
          </w:p>
        </w:tc>
        <w:tc>
          <w:tcPr>
            <w:tcW w:w="2859" w:type="dxa"/>
          </w:tcPr>
          <w:p w14:paraId="2CCBA03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Syrian Democratic Forces</w:t>
            </w:r>
          </w:p>
        </w:tc>
        <w:tc>
          <w:tcPr>
            <w:tcW w:w="2223" w:type="dxa"/>
          </w:tcPr>
          <w:p w14:paraId="1ACF023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95A7D0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D8DA570"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7514</w:t>
            </w:r>
          </w:p>
        </w:tc>
        <w:tc>
          <w:tcPr>
            <w:tcW w:w="3106" w:type="dxa"/>
            <w:hideMark/>
          </w:tcPr>
          <w:p w14:paraId="1E10966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SNA</w:t>
            </w:r>
          </w:p>
        </w:tc>
        <w:tc>
          <w:tcPr>
            <w:tcW w:w="2859" w:type="dxa"/>
          </w:tcPr>
          <w:p w14:paraId="7D65AEC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The Syrian National Army</w:t>
            </w:r>
          </w:p>
        </w:tc>
        <w:tc>
          <w:tcPr>
            <w:tcW w:w="2223" w:type="dxa"/>
          </w:tcPr>
          <w:p w14:paraId="40EFC4B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C10D38D"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2F7AE8CE"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6333</w:t>
            </w:r>
          </w:p>
        </w:tc>
        <w:tc>
          <w:tcPr>
            <w:tcW w:w="3106" w:type="dxa"/>
            <w:hideMark/>
          </w:tcPr>
          <w:p w14:paraId="1942055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Southern Front</w:t>
            </w:r>
          </w:p>
        </w:tc>
        <w:tc>
          <w:tcPr>
            <w:tcW w:w="2859" w:type="dxa"/>
          </w:tcPr>
          <w:p w14:paraId="14D2F68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C4772E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24057F6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0C909FF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6011</w:t>
            </w:r>
          </w:p>
        </w:tc>
        <w:tc>
          <w:tcPr>
            <w:tcW w:w="3106" w:type="dxa"/>
            <w:hideMark/>
          </w:tcPr>
          <w:p w14:paraId="2355951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SRF</w:t>
            </w:r>
          </w:p>
        </w:tc>
        <w:tc>
          <w:tcPr>
            <w:tcW w:w="2859" w:type="dxa"/>
          </w:tcPr>
          <w:p w14:paraId="2546068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Syrian Revolutionaries’ Front</w:t>
            </w:r>
          </w:p>
        </w:tc>
        <w:tc>
          <w:tcPr>
            <w:tcW w:w="2223" w:type="dxa"/>
          </w:tcPr>
          <w:p w14:paraId="0A74203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B0F1179" w14:textId="77777777" w:rsidTr="00CE5F38">
        <w:trPr>
          <w:trHeight w:val="180"/>
        </w:trPr>
        <w:tc>
          <w:tcPr>
            <w:cnfStyle w:val="001000000000" w:firstRow="0" w:lastRow="0" w:firstColumn="1" w:lastColumn="0" w:oddVBand="0" w:evenVBand="0" w:oddHBand="0" w:evenHBand="0" w:firstRowFirstColumn="0" w:firstRowLastColumn="0" w:lastRowFirstColumn="0" w:lastRowLastColumn="0"/>
            <w:tcW w:w="828" w:type="dxa"/>
            <w:hideMark/>
          </w:tcPr>
          <w:p w14:paraId="01F66C71"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1145</w:t>
            </w:r>
          </w:p>
        </w:tc>
        <w:tc>
          <w:tcPr>
            <w:tcW w:w="3106" w:type="dxa"/>
            <w:hideMark/>
          </w:tcPr>
          <w:p w14:paraId="65AAD77B"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Supporters of al-Assad</w:t>
            </w:r>
          </w:p>
        </w:tc>
        <w:tc>
          <w:tcPr>
            <w:tcW w:w="2859" w:type="dxa"/>
          </w:tcPr>
          <w:p w14:paraId="66197EDF"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7B25252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E98851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C1E33B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7106</w:t>
            </w:r>
          </w:p>
        </w:tc>
        <w:tc>
          <w:tcPr>
            <w:tcW w:w="3106" w:type="dxa"/>
            <w:hideMark/>
          </w:tcPr>
          <w:p w14:paraId="5DB398E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Suqour al-Sham Brigades, Syrian Liberation Front</w:t>
            </w:r>
          </w:p>
        </w:tc>
        <w:tc>
          <w:tcPr>
            <w:tcW w:w="2859" w:type="dxa"/>
          </w:tcPr>
          <w:p w14:paraId="4DFD9515"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44D253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0876679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6C37B234"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4456</w:t>
            </w:r>
          </w:p>
        </w:tc>
        <w:tc>
          <w:tcPr>
            <w:tcW w:w="3106" w:type="dxa"/>
            <w:hideMark/>
          </w:tcPr>
          <w:p w14:paraId="2FBC5AB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Syrian insurgents</w:t>
            </w:r>
          </w:p>
        </w:tc>
        <w:tc>
          <w:tcPr>
            <w:tcW w:w="2859" w:type="dxa"/>
          </w:tcPr>
          <w:p w14:paraId="67F118F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27587B1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5F085CAE"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4170BD9C"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6306</w:t>
            </w:r>
          </w:p>
        </w:tc>
        <w:tc>
          <w:tcPr>
            <w:tcW w:w="3106" w:type="dxa"/>
            <w:hideMark/>
          </w:tcPr>
          <w:p w14:paraId="1D26D487"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r w:rsidRPr="00507462">
              <w:rPr>
                <w:rFonts w:eastAsia="Times New Roman" w:cs="Times New Roman"/>
                <w:color w:val="000000"/>
                <w:lang w:val="en-US" w:eastAsia="en-GB"/>
              </w:rPr>
              <w:t>Tahrir al- Sham Army</w:t>
            </w:r>
          </w:p>
        </w:tc>
        <w:tc>
          <w:tcPr>
            <w:tcW w:w="2859" w:type="dxa"/>
          </w:tcPr>
          <w:p w14:paraId="75B40420"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160F2B99"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48D41D2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hideMark/>
          </w:tcPr>
          <w:p w14:paraId="5ED85FB8" w14:textId="77777777" w:rsidR="001831B6" w:rsidRPr="00507462" w:rsidRDefault="001831B6" w:rsidP="00CE5F38">
            <w:pPr>
              <w:spacing w:line="276" w:lineRule="auto"/>
              <w:jc w:val="left"/>
              <w:rPr>
                <w:rFonts w:eastAsia="Times New Roman" w:cs="Times New Roman"/>
                <w:b w:val="0"/>
                <w:bCs w:val="0"/>
                <w:lang w:val="en-US" w:eastAsia="en-GB"/>
              </w:rPr>
            </w:pPr>
            <w:r w:rsidRPr="00507462">
              <w:rPr>
                <w:rFonts w:eastAsia="Times New Roman" w:cs="Times New Roman"/>
                <w:b w:val="0"/>
                <w:bCs w:val="0"/>
                <w:color w:val="000000"/>
                <w:lang w:val="en-US" w:eastAsia="en-GB"/>
              </w:rPr>
              <w:t>7371</w:t>
            </w:r>
          </w:p>
        </w:tc>
        <w:tc>
          <w:tcPr>
            <w:tcW w:w="3106" w:type="dxa"/>
            <w:hideMark/>
          </w:tcPr>
          <w:p w14:paraId="2DDCEDE3"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n-GB"/>
              </w:rPr>
            </w:pPr>
            <w:proofErr w:type="spellStart"/>
            <w:r w:rsidRPr="00507462">
              <w:rPr>
                <w:rFonts w:eastAsia="Times New Roman" w:cs="Times New Roman"/>
                <w:color w:val="000000"/>
                <w:lang w:val="en-US" w:eastAsia="en-GB"/>
              </w:rPr>
              <w:t>Tajamu</w:t>
            </w:r>
            <w:proofErr w:type="spellEnd"/>
            <w:r w:rsidRPr="00507462">
              <w:rPr>
                <w:rFonts w:eastAsia="Times New Roman" w:cs="Times New Roman"/>
                <w:color w:val="000000"/>
                <w:lang w:val="en-US" w:eastAsia="en-GB"/>
              </w:rPr>
              <w:t xml:space="preserve"> </w:t>
            </w:r>
            <w:proofErr w:type="spellStart"/>
            <w:r w:rsidRPr="00507462">
              <w:rPr>
                <w:rFonts w:eastAsia="Times New Roman" w:cs="Times New Roman"/>
                <w:color w:val="000000"/>
                <w:lang w:val="en-US" w:eastAsia="en-GB"/>
              </w:rPr>
              <w:t>Shuhada</w:t>
            </w:r>
            <w:proofErr w:type="spellEnd"/>
            <w:r w:rsidRPr="00507462">
              <w:rPr>
                <w:rFonts w:eastAsia="Times New Roman" w:cs="Times New Roman"/>
                <w:color w:val="000000"/>
                <w:lang w:val="en-US" w:eastAsia="en-GB"/>
              </w:rPr>
              <w:t xml:space="preserve"> al-</w:t>
            </w:r>
            <w:proofErr w:type="spellStart"/>
            <w:r w:rsidRPr="00507462">
              <w:rPr>
                <w:rFonts w:eastAsia="Times New Roman" w:cs="Times New Roman"/>
                <w:color w:val="000000"/>
                <w:lang w:val="en-US" w:eastAsia="en-GB"/>
              </w:rPr>
              <w:t>Sharqiya</w:t>
            </w:r>
            <w:proofErr w:type="spellEnd"/>
          </w:p>
        </w:tc>
        <w:tc>
          <w:tcPr>
            <w:tcW w:w="2859" w:type="dxa"/>
          </w:tcPr>
          <w:p w14:paraId="0F9EE15A"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p>
        </w:tc>
        <w:tc>
          <w:tcPr>
            <w:tcW w:w="2223" w:type="dxa"/>
          </w:tcPr>
          <w:p w14:paraId="5D3802E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Spread (Syrian civil war)</w:t>
            </w:r>
          </w:p>
        </w:tc>
      </w:tr>
      <w:tr w:rsidR="001831B6" w:rsidRPr="00507462" w14:paraId="6C5A9E55"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tcPr>
          <w:p w14:paraId="0C6F34B7" w14:textId="77777777" w:rsidR="001831B6" w:rsidRPr="00507462" w:rsidRDefault="001831B6" w:rsidP="00CE5F38">
            <w:pPr>
              <w:spacing w:line="276" w:lineRule="auto"/>
              <w:jc w:val="left"/>
              <w:rPr>
                <w:rFonts w:eastAsia="Times New Roman" w:cs="Times New Roman"/>
                <w:color w:val="000000"/>
                <w:lang w:val="en-US" w:eastAsia="en-GB"/>
              </w:rPr>
            </w:pPr>
            <w:r w:rsidRPr="00507462">
              <w:rPr>
                <w:rFonts w:cs="Times New Roman"/>
                <w:b w:val="0"/>
                <w:bCs w:val="0"/>
                <w:lang w:val="en-US"/>
              </w:rPr>
              <w:lastRenderedPageBreak/>
              <w:t>335</w:t>
            </w:r>
          </w:p>
        </w:tc>
        <w:tc>
          <w:tcPr>
            <w:tcW w:w="3106" w:type="dxa"/>
          </w:tcPr>
          <w:p w14:paraId="21461844"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cs="Times New Roman"/>
                <w:lang w:val="en-US"/>
              </w:rPr>
              <w:t>MKP</w:t>
            </w:r>
          </w:p>
        </w:tc>
        <w:tc>
          <w:tcPr>
            <w:tcW w:w="2859" w:type="dxa"/>
          </w:tcPr>
          <w:p w14:paraId="191D9CA2"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cs="Times New Roman"/>
                <w:lang w:val="en-US"/>
              </w:rPr>
              <w:t>Maoist Communist Party</w:t>
            </w:r>
          </w:p>
        </w:tc>
        <w:tc>
          <w:tcPr>
            <w:tcW w:w="2223" w:type="dxa"/>
          </w:tcPr>
          <w:p w14:paraId="200EA19C"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Friction (left-wing groups vs the Turkish government)</w:t>
            </w:r>
          </w:p>
        </w:tc>
      </w:tr>
      <w:tr w:rsidR="001831B6" w:rsidRPr="00507462" w14:paraId="38CD4704"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tcPr>
          <w:p w14:paraId="6B7919B6" w14:textId="77777777" w:rsidR="001831B6" w:rsidRPr="00507462" w:rsidRDefault="001831B6" w:rsidP="00CE5F38">
            <w:pPr>
              <w:spacing w:line="276" w:lineRule="auto"/>
              <w:jc w:val="left"/>
              <w:rPr>
                <w:rFonts w:eastAsia="Times New Roman" w:cs="Times New Roman"/>
                <w:color w:val="000000"/>
                <w:lang w:val="en-US" w:eastAsia="en-GB"/>
              </w:rPr>
            </w:pPr>
            <w:r w:rsidRPr="00507462">
              <w:rPr>
                <w:rFonts w:eastAsia="Times New Roman" w:cs="Times New Roman"/>
                <w:b w:val="0"/>
                <w:bCs w:val="0"/>
                <w:color w:val="000000"/>
                <w:lang w:val="en-US" w:eastAsia="en-GB"/>
              </w:rPr>
              <w:t>309</w:t>
            </w:r>
          </w:p>
        </w:tc>
        <w:tc>
          <w:tcPr>
            <w:tcW w:w="3106" w:type="dxa"/>
          </w:tcPr>
          <w:p w14:paraId="1FDC5E9E"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PJAK</w:t>
            </w:r>
          </w:p>
        </w:tc>
        <w:tc>
          <w:tcPr>
            <w:tcW w:w="2859" w:type="dxa"/>
          </w:tcPr>
          <w:p w14:paraId="6426A4D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Free Life Party of Kurdistan</w:t>
            </w:r>
          </w:p>
        </w:tc>
        <w:tc>
          <w:tcPr>
            <w:tcW w:w="2223" w:type="dxa"/>
          </w:tcPr>
          <w:p w14:paraId="398EDD51"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Friction (Kurdish conflict in Iran)</w:t>
            </w:r>
          </w:p>
        </w:tc>
      </w:tr>
      <w:tr w:rsidR="001831B6" w:rsidRPr="00507462" w14:paraId="0D368F07" w14:textId="77777777" w:rsidTr="00CE5F38">
        <w:trPr>
          <w:trHeight w:val="165"/>
        </w:trPr>
        <w:tc>
          <w:tcPr>
            <w:cnfStyle w:val="001000000000" w:firstRow="0" w:lastRow="0" w:firstColumn="1" w:lastColumn="0" w:oddVBand="0" w:evenVBand="0" w:oddHBand="0" w:evenHBand="0" w:firstRowFirstColumn="0" w:firstRowLastColumn="0" w:lastRowFirstColumn="0" w:lastRowLastColumn="0"/>
            <w:tcW w:w="828" w:type="dxa"/>
          </w:tcPr>
          <w:p w14:paraId="362A2F15" w14:textId="77777777" w:rsidR="001831B6" w:rsidRPr="00507462" w:rsidRDefault="001831B6" w:rsidP="00CE5F38">
            <w:pPr>
              <w:spacing w:line="276" w:lineRule="auto"/>
              <w:jc w:val="left"/>
              <w:rPr>
                <w:rFonts w:eastAsia="Times New Roman" w:cs="Times New Roman"/>
                <w:color w:val="000000"/>
                <w:lang w:val="en-US" w:eastAsia="en-GB"/>
              </w:rPr>
            </w:pPr>
            <w:r w:rsidRPr="00507462">
              <w:rPr>
                <w:rFonts w:cs="Times New Roman"/>
                <w:b w:val="0"/>
                <w:bCs w:val="0"/>
                <w:lang w:val="en-US"/>
              </w:rPr>
              <w:t>164</w:t>
            </w:r>
          </w:p>
        </w:tc>
        <w:tc>
          <w:tcPr>
            <w:tcW w:w="3106" w:type="dxa"/>
          </w:tcPr>
          <w:p w14:paraId="0B5D0F2D"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cs="Times New Roman"/>
                <w:lang w:val="en-US"/>
              </w:rPr>
              <w:t>KDPI</w:t>
            </w:r>
          </w:p>
        </w:tc>
        <w:tc>
          <w:tcPr>
            <w:tcW w:w="2859" w:type="dxa"/>
          </w:tcPr>
          <w:p w14:paraId="0C1BDCF6"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cs="Times New Roman"/>
                <w:lang w:val="en-US"/>
              </w:rPr>
              <w:t>Kurdish Democratic Party of Iran</w:t>
            </w:r>
          </w:p>
        </w:tc>
        <w:tc>
          <w:tcPr>
            <w:tcW w:w="2223" w:type="dxa"/>
          </w:tcPr>
          <w:p w14:paraId="23F871E8" w14:textId="77777777" w:rsidR="001831B6" w:rsidRPr="00507462" w:rsidRDefault="001831B6" w:rsidP="00CE5F38">
            <w:pPr>
              <w:spacing w:line="276"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en-GB"/>
              </w:rPr>
            </w:pPr>
            <w:r w:rsidRPr="00507462">
              <w:rPr>
                <w:rFonts w:eastAsia="Times New Roman" w:cs="Times New Roman"/>
                <w:color w:val="000000"/>
                <w:lang w:val="en-US" w:eastAsia="en-GB"/>
              </w:rPr>
              <w:t>Friction (Kurdish conflict in Iran)</w:t>
            </w:r>
          </w:p>
        </w:tc>
      </w:tr>
    </w:tbl>
    <w:p w14:paraId="680EE05D" w14:textId="77777777" w:rsidR="001831B6" w:rsidRPr="00507462" w:rsidRDefault="001831B6" w:rsidP="00BE1628">
      <w:pPr>
        <w:spacing w:after="0" w:line="276" w:lineRule="auto"/>
        <w:rPr>
          <w:rFonts w:cs="Times New Roman"/>
          <w:lang w:val="en-US"/>
        </w:rPr>
      </w:pPr>
    </w:p>
    <w:p w14:paraId="376CEA10" w14:textId="77777777" w:rsidR="00A44192" w:rsidRPr="00507462" w:rsidRDefault="00A44192" w:rsidP="00A44192">
      <w:pPr>
        <w:spacing w:after="0" w:line="276" w:lineRule="auto"/>
        <w:contextualSpacing/>
        <w:jc w:val="center"/>
        <w:rPr>
          <w:rFonts w:cs="Times New Roman"/>
          <w:i/>
          <w:iCs/>
          <w:lang w:val="en-US"/>
        </w:rPr>
      </w:pPr>
      <w:r w:rsidRPr="00507462">
        <w:rPr>
          <w:rFonts w:cs="Times New Roman"/>
          <w:i/>
          <w:iCs/>
          <w:lang w:val="en-US"/>
        </w:rPr>
        <w:t>Table 4: List of the relevant actors involved in the armed conflict in Syria/Iraq</w:t>
      </w:r>
    </w:p>
    <w:p w14:paraId="5747B11C" w14:textId="77777777" w:rsidR="00AB4518" w:rsidRPr="00507462" w:rsidRDefault="00AB4518" w:rsidP="00BE1628">
      <w:pPr>
        <w:spacing w:after="0" w:line="276" w:lineRule="auto"/>
        <w:rPr>
          <w:rFonts w:cs="Times New Roman"/>
          <w:lang w:val="en-US"/>
        </w:rPr>
      </w:pPr>
    </w:p>
    <w:p w14:paraId="0F832F5E" w14:textId="77777777" w:rsidR="00E810C0" w:rsidRPr="00507462" w:rsidRDefault="00E810C0" w:rsidP="00E810C0">
      <w:pPr>
        <w:spacing w:after="0" w:line="276" w:lineRule="auto"/>
        <w:contextualSpacing/>
        <w:jc w:val="left"/>
        <w:rPr>
          <w:rFonts w:cs="Times New Roman"/>
          <w:u w:val="single"/>
          <w:lang w:val="en-US"/>
        </w:rPr>
      </w:pPr>
      <w:r w:rsidRPr="00507462">
        <w:rPr>
          <w:rFonts w:cs="Times New Roman"/>
          <w:u w:val="single"/>
          <w:lang w:val="en-US"/>
        </w:rPr>
        <w:t>Actors added through friction mechanism for specific years only:</w:t>
      </w:r>
    </w:p>
    <w:p w14:paraId="36BCEEE8" w14:textId="77777777" w:rsidR="00E810C0" w:rsidRPr="00507462" w:rsidRDefault="00E810C0" w:rsidP="00E810C0">
      <w:pPr>
        <w:pStyle w:val="ListParagraph"/>
        <w:numPr>
          <w:ilvl w:val="0"/>
          <w:numId w:val="25"/>
        </w:numPr>
        <w:spacing w:after="0" w:line="276" w:lineRule="auto"/>
        <w:jc w:val="left"/>
        <w:rPr>
          <w:rFonts w:cs="Times New Roman"/>
          <w:lang w:val="en-US"/>
        </w:rPr>
      </w:pPr>
      <w:r w:rsidRPr="00507462">
        <w:rPr>
          <w:rFonts w:cs="Times New Roman"/>
          <w:lang w:val="en-US"/>
        </w:rPr>
        <w:t>2005: MKP</w:t>
      </w:r>
    </w:p>
    <w:p w14:paraId="0926183F" w14:textId="77777777" w:rsidR="00E810C0" w:rsidRPr="00507462" w:rsidRDefault="00E810C0" w:rsidP="00E810C0">
      <w:pPr>
        <w:pStyle w:val="ListParagraph"/>
        <w:numPr>
          <w:ilvl w:val="0"/>
          <w:numId w:val="25"/>
        </w:numPr>
        <w:spacing w:after="0" w:line="276" w:lineRule="auto"/>
        <w:jc w:val="left"/>
        <w:rPr>
          <w:rFonts w:cs="Times New Roman"/>
          <w:lang w:val="en-US"/>
        </w:rPr>
      </w:pPr>
      <w:r w:rsidRPr="00507462">
        <w:rPr>
          <w:rFonts w:cs="Times New Roman"/>
          <w:lang w:val="en-US"/>
        </w:rPr>
        <w:t xml:space="preserve">2016: PJAK, KDPI </w:t>
      </w:r>
    </w:p>
    <w:p w14:paraId="157CD3D3" w14:textId="77777777" w:rsidR="00E810C0" w:rsidRPr="00507462" w:rsidRDefault="00E810C0" w:rsidP="00E810C0">
      <w:pPr>
        <w:pStyle w:val="ListParagraph"/>
        <w:numPr>
          <w:ilvl w:val="0"/>
          <w:numId w:val="25"/>
        </w:numPr>
        <w:spacing w:after="0" w:line="276" w:lineRule="auto"/>
        <w:jc w:val="left"/>
        <w:rPr>
          <w:rFonts w:cs="Times New Roman"/>
          <w:lang w:val="en-US"/>
        </w:rPr>
      </w:pPr>
      <w:r w:rsidRPr="00507462">
        <w:rPr>
          <w:rFonts w:cs="Times New Roman"/>
          <w:lang w:val="en-US"/>
        </w:rPr>
        <w:t>2018: PJAK, KDPI</w:t>
      </w:r>
    </w:p>
    <w:p w14:paraId="2F48669A" w14:textId="4E173E42" w:rsidR="00A44192" w:rsidRPr="00507462" w:rsidRDefault="00E810C0" w:rsidP="000E5F23">
      <w:pPr>
        <w:pStyle w:val="ListParagraph"/>
        <w:numPr>
          <w:ilvl w:val="0"/>
          <w:numId w:val="25"/>
        </w:numPr>
        <w:spacing w:after="0" w:line="276" w:lineRule="auto"/>
        <w:jc w:val="left"/>
        <w:rPr>
          <w:rFonts w:cs="Times New Roman"/>
          <w:lang w:val="en-US"/>
        </w:rPr>
      </w:pPr>
      <w:r w:rsidRPr="00507462">
        <w:rPr>
          <w:rFonts w:cs="Times New Roman"/>
          <w:lang w:val="en-US"/>
        </w:rPr>
        <w:t>2019: PJAK, KDPI</w:t>
      </w:r>
    </w:p>
    <w:p w14:paraId="4E21891B" w14:textId="77777777" w:rsidR="00A44192" w:rsidRPr="00507462" w:rsidRDefault="00A44192" w:rsidP="00BE1628">
      <w:pPr>
        <w:spacing w:after="0" w:line="276" w:lineRule="auto"/>
        <w:rPr>
          <w:rFonts w:cs="Times New Roman"/>
          <w:lang w:val="en-US"/>
        </w:rPr>
      </w:pPr>
    </w:p>
    <w:p w14:paraId="7A78C578" w14:textId="77777777" w:rsidR="00A44192" w:rsidRPr="00507462" w:rsidRDefault="00A44192" w:rsidP="00BE1628">
      <w:pPr>
        <w:spacing w:after="0" w:line="276" w:lineRule="auto"/>
        <w:rPr>
          <w:rFonts w:cs="Times New Roman"/>
          <w:lang w:val="en-US"/>
        </w:rPr>
      </w:pPr>
    </w:p>
    <w:p w14:paraId="65E838C1" w14:textId="7A2669E8" w:rsidR="00AB4518" w:rsidRPr="00507462" w:rsidRDefault="00AB4518" w:rsidP="00BE1628">
      <w:pPr>
        <w:pStyle w:val="Heading1"/>
        <w:numPr>
          <w:ilvl w:val="0"/>
          <w:numId w:val="45"/>
        </w:numPr>
        <w:spacing w:before="0" w:line="276" w:lineRule="auto"/>
        <w:rPr>
          <w:rFonts w:cs="Times New Roman"/>
          <w:lang w:val="en-US"/>
        </w:rPr>
      </w:pPr>
      <w:bookmarkStart w:id="20" w:name="_Toc103006769"/>
      <w:r w:rsidRPr="00507462">
        <w:rPr>
          <w:rFonts w:cs="Times New Roman"/>
          <w:lang w:val="en-US"/>
        </w:rPr>
        <w:t>Robustness checks</w:t>
      </w:r>
      <w:bookmarkEnd w:id="20"/>
    </w:p>
    <w:p w14:paraId="71367FE4" w14:textId="59B46CDE" w:rsidR="00AB4518" w:rsidRPr="00507462" w:rsidRDefault="00AB4518" w:rsidP="00BE1628">
      <w:pPr>
        <w:pStyle w:val="Heading2"/>
        <w:spacing w:before="0" w:line="276" w:lineRule="auto"/>
        <w:rPr>
          <w:rFonts w:cs="Times New Roman"/>
          <w:lang w:val="en-US"/>
        </w:rPr>
      </w:pPr>
      <w:bookmarkStart w:id="21" w:name="_Toc103006770"/>
      <w:r w:rsidRPr="00507462">
        <w:rPr>
          <w:rFonts w:cs="Times New Roman"/>
          <w:lang w:val="en-US"/>
        </w:rPr>
        <w:t xml:space="preserve">Alternative data: </w:t>
      </w:r>
      <w:bookmarkStart w:id="22" w:name="_Hlk131242137"/>
      <w:r w:rsidRPr="00507462">
        <w:rPr>
          <w:rFonts w:cs="Times New Roman"/>
          <w:lang w:val="en-US"/>
        </w:rPr>
        <w:t>ACLED</w:t>
      </w:r>
      <w:bookmarkEnd w:id="21"/>
      <w:bookmarkEnd w:id="22"/>
      <w:r w:rsidRPr="00507462">
        <w:rPr>
          <w:rFonts w:cs="Times New Roman"/>
          <w:lang w:val="en-US"/>
        </w:rPr>
        <w:t xml:space="preserve"> data for the </w:t>
      </w:r>
      <w:r w:rsidR="003F0C8B">
        <w:rPr>
          <w:rFonts w:cs="Times New Roman"/>
          <w:lang w:val="en-US"/>
        </w:rPr>
        <w:t>armed conflict in the Lake Chad region</w:t>
      </w:r>
    </w:p>
    <w:p w14:paraId="1184DD44" w14:textId="09BDABDA" w:rsidR="009834A1" w:rsidRPr="00507462" w:rsidRDefault="00467288" w:rsidP="000E5F23">
      <w:pPr>
        <w:spacing w:after="0" w:line="276" w:lineRule="auto"/>
        <w:rPr>
          <w:rFonts w:cs="Times New Roman"/>
          <w:lang w:val="en-US"/>
        </w:rPr>
      </w:pPr>
      <w:r w:rsidRPr="00507462">
        <w:rPr>
          <w:rFonts w:cs="Times New Roman"/>
          <w:lang w:val="en-US"/>
        </w:rPr>
        <w:t>O</w:t>
      </w:r>
      <w:r w:rsidR="006F066C" w:rsidRPr="00507462">
        <w:rPr>
          <w:rFonts w:cs="Times New Roman"/>
          <w:lang w:val="en-US"/>
        </w:rPr>
        <w:t xml:space="preserve">ut of </w:t>
      </w:r>
      <w:r w:rsidR="00E05309" w:rsidRPr="00507462">
        <w:rPr>
          <w:rFonts w:cs="Times New Roman"/>
          <w:lang w:val="en-US"/>
        </w:rPr>
        <w:t xml:space="preserve">our </w:t>
      </w:r>
      <w:r w:rsidR="006F066C" w:rsidRPr="00507462">
        <w:rPr>
          <w:rFonts w:cs="Times New Roman"/>
          <w:lang w:val="en-US"/>
        </w:rPr>
        <w:t xml:space="preserve">four case </w:t>
      </w:r>
      <w:r w:rsidRPr="00507462">
        <w:rPr>
          <w:rFonts w:cs="Times New Roman"/>
          <w:lang w:val="en-US"/>
        </w:rPr>
        <w:t>stud</w:t>
      </w:r>
      <w:r w:rsidR="00E05309" w:rsidRPr="00507462">
        <w:rPr>
          <w:rFonts w:cs="Times New Roman"/>
          <w:lang w:val="en-US"/>
        </w:rPr>
        <w:t>ies</w:t>
      </w:r>
      <w:r w:rsidR="006F066C" w:rsidRPr="00507462">
        <w:rPr>
          <w:rFonts w:cs="Times New Roman"/>
          <w:lang w:val="en-US"/>
        </w:rPr>
        <w:t xml:space="preserve">, </w:t>
      </w:r>
      <w:r w:rsidR="00AB4518" w:rsidRPr="00507462">
        <w:rPr>
          <w:rFonts w:cs="Times New Roman"/>
          <w:lang w:val="en-US"/>
        </w:rPr>
        <w:t xml:space="preserve">only the </w:t>
      </w:r>
      <w:r w:rsidR="003F0C8B">
        <w:rPr>
          <w:rFonts w:cs="Times New Roman"/>
          <w:lang w:val="en-US"/>
        </w:rPr>
        <w:t>armed conflict in the Lake Chad region</w:t>
      </w:r>
      <w:r w:rsidR="00AB4518" w:rsidRPr="00507462">
        <w:rPr>
          <w:rFonts w:cs="Times New Roman"/>
          <w:lang w:val="en-US"/>
        </w:rPr>
        <w:t xml:space="preserve"> has ACLED data </w:t>
      </w:r>
      <w:r w:rsidR="00092080">
        <w:rPr>
          <w:rFonts w:cs="Times New Roman"/>
          <w:lang w:val="en-US"/>
        </w:rPr>
        <w:fldChar w:fldCharType="begin"/>
      </w:r>
      <w:r w:rsidR="002C438E">
        <w:rPr>
          <w:rFonts w:cs="Times New Roman"/>
          <w:lang w:val="en-US"/>
        </w:rPr>
        <w:instrText xml:space="preserve"> ADDIN ZOTERO_ITEM CSL_CITATION {"citationID":"0pMPXfFU","properties":{"formattedCitation":"(Raleigh et al., 2010)","plainCitation":"(Raleigh et al., 2010)","noteIndex":0},"citationItems":[{"id":153,"uris":["http://zotero.org/users/1557557/items/SGQAJ8YG"],"itemData":{"id":153,"type":"article-journal","abstract":"This article presents ACLED, an Armed Conflict Location and Event Dataset. ACLED codes the actions of rebels, governments, and militias within unstable states, specifying the exact location and date of battle events, transfers of military control, headquarter establishment, civilian violence, and rioting. In the current version, the dataset covers 50 unstable countries from 1997 through 2010. ACLED’s disaggregation of civil war and transnational violent events allow for research on local level factors and the dynamics of civil and communal conflict. Findings from subnational conflict research challenges conclusions from larger national-level studies. In a brief descriptive analysis, the authors find that, on average, conflict covers 15% of a state’s territory, but almost half of a state can be directly affected by internal wars.","container-title":"Journal of Peace Research","DOI":"10.1177/0022343310378914","ISSN":"0022-3433","issue":"5","page":"651-660","title":"Introducing ACLED: An armed conflict location and event dataset","volume":"47","author":[{"family":"Raleigh","given":"Clionadh"},{"family":"Linke","given":"Andrew"},{"family":"Hegre","given":"Håvard"},{"family":"Karlsen","given":"Joakim"}],"issued":{"date-parts":[["2010"]]}}}],"schema":"https://github.com/citation-style-language/schema/raw/master/csl-citation.json"} </w:instrText>
      </w:r>
      <w:r w:rsidR="00092080">
        <w:rPr>
          <w:rFonts w:cs="Times New Roman"/>
          <w:lang w:val="en-US"/>
        </w:rPr>
        <w:fldChar w:fldCharType="separate"/>
      </w:r>
      <w:r w:rsidR="002C438E">
        <w:rPr>
          <w:rFonts w:cs="Times New Roman"/>
          <w:noProof/>
          <w:lang w:val="en-US"/>
        </w:rPr>
        <w:t>(Raleigh et al., 2010)</w:t>
      </w:r>
      <w:r w:rsidR="00092080">
        <w:rPr>
          <w:rFonts w:cs="Times New Roman"/>
          <w:lang w:val="en-US"/>
        </w:rPr>
        <w:fldChar w:fldCharType="end"/>
      </w:r>
      <w:r w:rsidR="00092080">
        <w:rPr>
          <w:rFonts w:cs="Times New Roman"/>
          <w:lang w:val="en-US"/>
        </w:rPr>
        <w:t xml:space="preserve"> </w:t>
      </w:r>
      <w:r w:rsidR="00AB4518" w:rsidRPr="00507462">
        <w:rPr>
          <w:rFonts w:cs="Times New Roman"/>
          <w:lang w:val="en-US"/>
        </w:rPr>
        <w:t>available for the period</w:t>
      </w:r>
      <w:r w:rsidRPr="00507462">
        <w:rPr>
          <w:rFonts w:cs="Times New Roman"/>
          <w:lang w:val="en-US"/>
        </w:rPr>
        <w:t>s</w:t>
      </w:r>
      <w:r w:rsidR="006F066C" w:rsidRPr="00507462">
        <w:rPr>
          <w:rFonts w:cs="Times New Roman"/>
          <w:lang w:val="en-US"/>
        </w:rPr>
        <w:t xml:space="preserve"> under </w:t>
      </w:r>
      <w:r w:rsidR="00985B43" w:rsidRPr="00507462">
        <w:rPr>
          <w:rFonts w:cs="Times New Roman"/>
          <w:lang w:val="en-US"/>
        </w:rPr>
        <w:t>s</w:t>
      </w:r>
      <w:r w:rsidR="006F066C" w:rsidRPr="00507462">
        <w:rPr>
          <w:rFonts w:cs="Times New Roman"/>
          <w:lang w:val="en-US"/>
        </w:rPr>
        <w:t>tudy</w:t>
      </w:r>
      <w:r w:rsidR="00AB4518" w:rsidRPr="00507462">
        <w:rPr>
          <w:rFonts w:cs="Times New Roman"/>
          <w:lang w:val="en-US"/>
        </w:rPr>
        <w:t>. While both data sources provide information on the actors involved, geo-location, and the date of conflict events, ACLED does not impose the threshold of the minimum of 25 battle-related deaths per dyad per year to be included in the dataset. ACLED collects data on more types of conflict events than UCDP GED and consequently contains more data points. Thus, we need to ensure that we have two sets of events complying with the same rules to assess the similarity of the results.</w:t>
      </w:r>
      <w:r w:rsidRPr="00507462">
        <w:rPr>
          <w:rFonts w:cs="Times New Roman"/>
          <w:lang w:val="en-US"/>
        </w:rPr>
        <w:t xml:space="preserve"> </w:t>
      </w:r>
      <w:r w:rsidR="00AB4518" w:rsidRPr="00507462">
        <w:rPr>
          <w:rFonts w:cs="Times New Roman"/>
          <w:lang w:val="en-US"/>
        </w:rPr>
        <w:t xml:space="preserve">To mirror the type of </w:t>
      </w:r>
      <w:proofErr w:type="gramStart"/>
      <w:r w:rsidR="00AB4518" w:rsidRPr="00507462">
        <w:rPr>
          <w:rFonts w:cs="Times New Roman"/>
          <w:lang w:val="en-US"/>
        </w:rPr>
        <w:t>events</w:t>
      </w:r>
      <w:proofErr w:type="gramEnd"/>
      <w:r w:rsidR="00AB4518" w:rsidRPr="00507462">
        <w:rPr>
          <w:rFonts w:cs="Times New Roman"/>
          <w:lang w:val="en-US"/>
        </w:rPr>
        <w:t xml:space="preserve"> present in UCDP GED, we include only events that are classified as battles.</w:t>
      </w:r>
      <w:r w:rsidR="00AB4518" w:rsidRPr="00507462">
        <w:rPr>
          <w:rStyle w:val="EndnoteReference"/>
          <w:rFonts w:cs="Times New Roman"/>
          <w:lang w:val="en-US"/>
        </w:rPr>
        <w:endnoteReference w:id="28"/>
      </w:r>
      <w:r w:rsidR="00AB4518" w:rsidRPr="00507462">
        <w:rPr>
          <w:rFonts w:cs="Times New Roman"/>
          <w:lang w:val="en-US"/>
        </w:rPr>
        <w:t xml:space="preserve"> </w:t>
      </w:r>
    </w:p>
    <w:p w14:paraId="0E8F55C2" w14:textId="77777777" w:rsidR="009834A1" w:rsidRPr="00507462" w:rsidRDefault="009834A1">
      <w:pPr>
        <w:spacing w:after="0" w:line="276" w:lineRule="auto"/>
        <w:rPr>
          <w:rFonts w:cs="Times New Roman"/>
          <w:lang w:val="en-US"/>
        </w:rPr>
      </w:pPr>
    </w:p>
    <w:p w14:paraId="7A9D8092" w14:textId="027440A6" w:rsidR="00113431" w:rsidRPr="00507462" w:rsidRDefault="00AB4518" w:rsidP="0025555B">
      <w:pPr>
        <w:spacing w:after="0" w:line="276" w:lineRule="auto"/>
        <w:rPr>
          <w:rFonts w:cs="Times New Roman"/>
          <w:lang w:val="en-US"/>
        </w:rPr>
      </w:pPr>
      <w:r w:rsidRPr="00507462">
        <w:rPr>
          <w:rFonts w:cs="Times New Roman"/>
          <w:lang w:val="en-US"/>
        </w:rPr>
        <w:t>To build the conflict shape, we apply the same procedure we used for the UCDP GED data.</w:t>
      </w:r>
      <w:r w:rsidRPr="00507462">
        <w:rPr>
          <w:rStyle w:val="EndnoteReference"/>
          <w:rFonts w:cs="Times New Roman"/>
          <w:lang w:val="en-US"/>
        </w:rPr>
        <w:endnoteReference w:id="29"/>
      </w:r>
      <w:r w:rsidRPr="00507462">
        <w:rPr>
          <w:rFonts w:cs="Times New Roman"/>
          <w:lang w:val="en-US"/>
        </w:rPr>
        <w:t xml:space="preserve"> The resulting conflict shapes based on ACLED data are </w:t>
      </w:r>
      <w:proofErr w:type="gramStart"/>
      <w:r w:rsidRPr="00507462">
        <w:rPr>
          <w:rFonts w:cs="Times New Roman"/>
          <w:lang w:val="en-US"/>
        </w:rPr>
        <w:t>similar to</w:t>
      </w:r>
      <w:proofErr w:type="gramEnd"/>
      <w:r w:rsidRPr="00507462">
        <w:rPr>
          <w:rFonts w:cs="Times New Roman"/>
          <w:lang w:val="en-US"/>
        </w:rPr>
        <w:t xml:space="preserve"> those obtained from the UCDP GED data. </w:t>
      </w:r>
      <w:r w:rsidR="00467288" w:rsidRPr="00507462">
        <w:rPr>
          <w:rFonts w:cs="Times New Roman"/>
          <w:lang w:val="en-US"/>
        </w:rPr>
        <w:t>T</w:t>
      </w:r>
      <w:r w:rsidRPr="00507462">
        <w:rPr>
          <w:rFonts w:cs="Times New Roman"/>
          <w:lang w:val="en-US"/>
        </w:rPr>
        <w:t>he number of relevant actors</w:t>
      </w:r>
      <w:r w:rsidR="00467288" w:rsidRPr="00507462">
        <w:rPr>
          <w:rFonts w:cs="Times New Roman"/>
          <w:lang w:val="en-US"/>
        </w:rPr>
        <w:t xml:space="preserve"> and of conflict events</w:t>
      </w:r>
      <w:r w:rsidRPr="00507462">
        <w:rPr>
          <w:rFonts w:cs="Times New Roman"/>
          <w:lang w:val="en-US"/>
        </w:rPr>
        <w:t xml:space="preserve"> is higher</w:t>
      </w:r>
      <w:r w:rsidR="00467288" w:rsidRPr="00507462">
        <w:rPr>
          <w:rFonts w:cs="Times New Roman"/>
          <w:lang w:val="en-US"/>
        </w:rPr>
        <w:t xml:space="preserve">, </w:t>
      </w:r>
      <w:r w:rsidRPr="00507462">
        <w:rPr>
          <w:rFonts w:cs="Times New Roman"/>
          <w:lang w:val="en-US"/>
        </w:rPr>
        <w:t xml:space="preserve">given the threshold of 25 battle-related death required by the UCDP GED. The additional actors included in the ACLED data are typically communal or ethnic militia involved in less than </w:t>
      </w:r>
      <w:r w:rsidR="00C15F10" w:rsidRPr="00507462">
        <w:rPr>
          <w:rFonts w:cs="Times New Roman"/>
          <w:lang w:val="en-US"/>
        </w:rPr>
        <w:t>five</w:t>
      </w:r>
      <w:r w:rsidRPr="00507462">
        <w:rPr>
          <w:rFonts w:cs="Times New Roman"/>
          <w:lang w:val="en-US"/>
        </w:rPr>
        <w:t xml:space="preserve"> battles against Boko Haram or ISWAP</w:t>
      </w:r>
      <w:r w:rsidR="00EE17FE" w:rsidRPr="00507462">
        <w:rPr>
          <w:rFonts w:cs="Times New Roman"/>
          <w:noProof/>
          <w:lang w:val="en-US"/>
        </w:rPr>
        <w:t xml:space="preserve">. </w:t>
      </w:r>
      <w:bookmarkStart w:id="23" w:name="_Toc104740116"/>
      <w:r w:rsidR="00BE1628" w:rsidRPr="00507462">
        <w:rPr>
          <w:rFonts w:cs="Times New Roman"/>
          <w:lang w:val="en-US"/>
        </w:rPr>
        <w:t>The original dominant actor Boko Haram was replaced by ISWAP while the government of Nigeria remained dominant also in 2016. Contrary to UCDP GED, ACLED data distinguish between police forces and military forces. To compare the results, we consider both military and police forces as representatives of the Nigerian government</w:t>
      </w:r>
      <w:r w:rsidR="00CA0EEB" w:rsidRPr="00507462">
        <w:rPr>
          <w:rFonts w:cs="Times New Roman"/>
          <w:lang w:val="en-US"/>
        </w:rPr>
        <w:t>.</w:t>
      </w:r>
    </w:p>
    <w:p w14:paraId="26F49D0D" w14:textId="77777777" w:rsidR="00113431" w:rsidRPr="00507462" w:rsidRDefault="00113431" w:rsidP="0025555B">
      <w:pPr>
        <w:spacing w:after="0" w:line="276" w:lineRule="auto"/>
        <w:rPr>
          <w:rFonts w:cs="Times New Roman"/>
          <w:lang w:val="en-US"/>
        </w:rPr>
      </w:pPr>
    </w:p>
    <w:p w14:paraId="706F5BC8" w14:textId="77777777" w:rsidR="00113431" w:rsidRPr="00507462" w:rsidRDefault="00113431" w:rsidP="00113431">
      <w:pPr>
        <w:spacing w:after="0" w:line="276" w:lineRule="auto"/>
        <w:contextualSpacing/>
        <w:jc w:val="left"/>
        <w:rPr>
          <w:rFonts w:cs="Times New Roman"/>
          <w:u w:val="single"/>
          <w:lang w:val="en-US"/>
        </w:rPr>
      </w:pPr>
      <w:r w:rsidRPr="00507462">
        <w:rPr>
          <w:rFonts w:cs="Times New Roman"/>
          <w:u w:val="single"/>
          <w:lang w:val="en-US"/>
        </w:rPr>
        <w:t>Relevant actors for the Islamist insurgency in Nigeria (2011-2016):</w:t>
      </w:r>
    </w:p>
    <w:p w14:paraId="7B20FD11"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Agzawaya</w:t>
      </w:r>
      <w:proofErr w:type="spellEnd"/>
      <w:r w:rsidRPr="00507462">
        <w:rPr>
          <w:rFonts w:cs="Times New Roman"/>
          <w:lang w:val="en-US"/>
        </w:rPr>
        <w:t xml:space="preserve"> Communal Militia (Cameroon)                                                               </w:t>
      </w:r>
    </w:p>
    <w:p w14:paraId="3B99674B"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Attagara</w:t>
      </w:r>
      <w:proofErr w:type="spellEnd"/>
      <w:r w:rsidRPr="00507462">
        <w:rPr>
          <w:rFonts w:cs="Times New Roman"/>
          <w:lang w:val="en-US"/>
        </w:rPr>
        <w:t xml:space="preserve"> Communal Militia (Nigeria)                                                                </w:t>
      </w:r>
    </w:p>
    <w:p w14:paraId="071C744D"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Bakaresse</w:t>
      </w:r>
      <w:proofErr w:type="spellEnd"/>
      <w:r w:rsidRPr="00507462">
        <w:rPr>
          <w:rFonts w:cs="Times New Roman"/>
          <w:lang w:val="en-US"/>
        </w:rPr>
        <w:t xml:space="preserve"> Communal Militia (Cameroon)                                                              </w:t>
      </w:r>
    </w:p>
    <w:p w14:paraId="69A66F75"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Boko Haram - </w:t>
      </w:r>
      <w:proofErr w:type="spellStart"/>
      <w:r w:rsidRPr="00507462">
        <w:rPr>
          <w:rFonts w:cs="Times New Roman"/>
          <w:lang w:val="en-US"/>
        </w:rPr>
        <w:t>Jamaatu</w:t>
      </w:r>
      <w:proofErr w:type="spellEnd"/>
      <w:r w:rsidRPr="00507462">
        <w:rPr>
          <w:rFonts w:cs="Times New Roman"/>
          <w:lang w:val="en-US"/>
        </w:rPr>
        <w:t xml:space="preserve"> Ahli is-Sunnah lid-</w:t>
      </w:r>
      <w:proofErr w:type="spellStart"/>
      <w:r w:rsidRPr="00507462">
        <w:rPr>
          <w:rFonts w:cs="Times New Roman"/>
          <w:lang w:val="en-US"/>
        </w:rPr>
        <w:t>Dawati</w:t>
      </w:r>
      <w:proofErr w:type="spellEnd"/>
      <w:r w:rsidRPr="00507462">
        <w:rPr>
          <w:rFonts w:cs="Times New Roman"/>
          <w:lang w:val="en-US"/>
        </w:rPr>
        <w:t xml:space="preserve"> </w:t>
      </w:r>
      <w:proofErr w:type="spellStart"/>
      <w:r w:rsidRPr="00507462">
        <w:rPr>
          <w:rFonts w:cs="Times New Roman"/>
          <w:lang w:val="en-US"/>
        </w:rPr>
        <w:t>wal</w:t>
      </w:r>
      <w:proofErr w:type="spellEnd"/>
      <w:r w:rsidRPr="00507462">
        <w:rPr>
          <w:rFonts w:cs="Times New Roman"/>
          <w:lang w:val="en-US"/>
        </w:rPr>
        <w:t xml:space="preserve">-Jihad                                           </w:t>
      </w:r>
    </w:p>
    <w:p w14:paraId="310ED244"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BVYG: </w:t>
      </w:r>
      <w:proofErr w:type="spellStart"/>
      <w:r w:rsidRPr="00507462">
        <w:rPr>
          <w:rFonts w:cs="Times New Roman"/>
          <w:lang w:val="en-US"/>
        </w:rPr>
        <w:t>Borno</w:t>
      </w:r>
      <w:proofErr w:type="spellEnd"/>
      <w:r w:rsidRPr="00507462">
        <w:rPr>
          <w:rFonts w:cs="Times New Roman"/>
          <w:lang w:val="en-US"/>
        </w:rPr>
        <w:t xml:space="preserve"> Vigilance Youths Group                                                                 </w:t>
      </w:r>
    </w:p>
    <w:p w14:paraId="20A550B9"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Civilian JTF: Civilian Joint Task Force                                                            </w:t>
      </w:r>
    </w:p>
    <w:p w14:paraId="011690C5"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Djakana</w:t>
      </w:r>
      <w:proofErr w:type="spellEnd"/>
      <w:r w:rsidRPr="00507462">
        <w:rPr>
          <w:rFonts w:cs="Times New Roman"/>
          <w:lang w:val="en-US"/>
        </w:rPr>
        <w:t xml:space="preserve"> Communal Militia (Cameroon)                                                                </w:t>
      </w:r>
    </w:p>
    <w:p w14:paraId="59BC7496"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Dola</w:t>
      </w:r>
      <w:proofErr w:type="spellEnd"/>
      <w:r w:rsidRPr="00507462">
        <w:rPr>
          <w:rFonts w:cs="Times New Roman"/>
          <w:lang w:val="en-US"/>
        </w:rPr>
        <w:t xml:space="preserve"> Communal Militia (Cameroon)                                                                   </w:t>
      </w:r>
    </w:p>
    <w:p w14:paraId="2DD17FFA"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Double-</w:t>
      </w:r>
      <w:proofErr w:type="spellStart"/>
      <w:r w:rsidRPr="00507462">
        <w:rPr>
          <w:rFonts w:cs="Times New Roman"/>
          <w:lang w:val="en-US"/>
        </w:rPr>
        <w:t>Alagarno</w:t>
      </w:r>
      <w:proofErr w:type="spellEnd"/>
      <w:r w:rsidRPr="00507462">
        <w:rPr>
          <w:rFonts w:cs="Times New Roman"/>
          <w:lang w:val="en-US"/>
        </w:rPr>
        <w:t xml:space="preserve"> Communal Militia (Cameroon)                                                        </w:t>
      </w:r>
    </w:p>
    <w:p w14:paraId="592764D3"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Faa Communal Militia (Nigeria)                                                                     </w:t>
      </w:r>
    </w:p>
    <w:p w14:paraId="5753C5AC"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lastRenderedPageBreak/>
        <w:t>Gaboua</w:t>
      </w:r>
      <w:proofErr w:type="spellEnd"/>
      <w:r w:rsidRPr="00507462">
        <w:rPr>
          <w:rFonts w:cs="Times New Roman"/>
          <w:lang w:val="en-US"/>
        </w:rPr>
        <w:t xml:space="preserve"> Communal Militia (Cameroon)                                                                </w:t>
      </w:r>
    </w:p>
    <w:p w14:paraId="43D33B37"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Gangawa</w:t>
      </w:r>
      <w:proofErr w:type="spellEnd"/>
      <w:r w:rsidRPr="00507462">
        <w:rPr>
          <w:rFonts w:cs="Times New Roman"/>
          <w:lang w:val="en-US"/>
        </w:rPr>
        <w:t xml:space="preserve"> Communal Militia (Cameroon)                                                               </w:t>
      </w:r>
    </w:p>
    <w:p w14:paraId="19937DC1"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Gogone</w:t>
      </w:r>
      <w:proofErr w:type="spellEnd"/>
      <w:r w:rsidRPr="00507462">
        <w:rPr>
          <w:rFonts w:cs="Times New Roman"/>
          <w:lang w:val="en-US"/>
        </w:rPr>
        <w:t xml:space="preserve"> Communal Militia (Niger)                                                                    </w:t>
      </w:r>
    </w:p>
    <w:p w14:paraId="4A4C279C"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Islamic State (West Africa)                                                                        </w:t>
      </w:r>
    </w:p>
    <w:p w14:paraId="669864FC"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Islamic State (West Africa) and/or Boko Haram - </w:t>
      </w:r>
      <w:proofErr w:type="spellStart"/>
      <w:r w:rsidRPr="00507462">
        <w:rPr>
          <w:rFonts w:cs="Times New Roman"/>
          <w:lang w:val="en-US"/>
        </w:rPr>
        <w:t>Jamaatu</w:t>
      </w:r>
      <w:proofErr w:type="spellEnd"/>
      <w:r w:rsidRPr="00507462">
        <w:rPr>
          <w:rFonts w:cs="Times New Roman"/>
          <w:lang w:val="en-US"/>
        </w:rPr>
        <w:t xml:space="preserve"> Ahli is-Sunnah lid-</w:t>
      </w:r>
      <w:proofErr w:type="spellStart"/>
      <w:r w:rsidRPr="00507462">
        <w:rPr>
          <w:rFonts w:cs="Times New Roman"/>
          <w:lang w:val="en-US"/>
        </w:rPr>
        <w:t>Dawati</w:t>
      </w:r>
      <w:proofErr w:type="spellEnd"/>
      <w:r w:rsidRPr="00507462">
        <w:rPr>
          <w:rFonts w:cs="Times New Roman"/>
          <w:lang w:val="en-US"/>
        </w:rPr>
        <w:t xml:space="preserve"> </w:t>
      </w:r>
      <w:proofErr w:type="spellStart"/>
      <w:r w:rsidRPr="00507462">
        <w:rPr>
          <w:rFonts w:cs="Times New Roman"/>
          <w:lang w:val="en-US"/>
        </w:rPr>
        <w:t>wal</w:t>
      </w:r>
      <w:proofErr w:type="spellEnd"/>
      <w:r w:rsidRPr="00507462">
        <w:rPr>
          <w:rFonts w:cs="Times New Roman"/>
          <w:lang w:val="en-US"/>
        </w:rPr>
        <w:t xml:space="preserve">-Jihad        </w:t>
      </w:r>
    </w:p>
    <w:p w14:paraId="7F67052A"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Jitar</w:t>
      </w:r>
      <w:proofErr w:type="spellEnd"/>
      <w:r w:rsidRPr="00507462">
        <w:rPr>
          <w:rFonts w:cs="Times New Roman"/>
          <w:lang w:val="en-US"/>
        </w:rPr>
        <w:t xml:space="preserve"> Communal Militia (Nigeria)                                                                   </w:t>
      </w:r>
    </w:p>
    <w:p w14:paraId="2E3E127F"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Kawuri</w:t>
      </w:r>
      <w:proofErr w:type="spellEnd"/>
      <w:r w:rsidRPr="00507462">
        <w:rPr>
          <w:rFonts w:cs="Times New Roman"/>
          <w:lang w:val="en-US"/>
        </w:rPr>
        <w:t xml:space="preserve"> Communal Militia (Nigeria)                                                                  </w:t>
      </w:r>
    </w:p>
    <w:p w14:paraId="1E585DE4"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Kerawa</w:t>
      </w:r>
      <w:proofErr w:type="spellEnd"/>
      <w:r w:rsidRPr="00507462">
        <w:rPr>
          <w:rFonts w:cs="Times New Roman"/>
          <w:lang w:val="en-US"/>
        </w:rPr>
        <w:t xml:space="preserve"> Communal Militia (Cameroon)                                                                 </w:t>
      </w:r>
    </w:p>
    <w:p w14:paraId="3F16BFCE"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Kolofata</w:t>
      </w:r>
      <w:proofErr w:type="spellEnd"/>
      <w:r w:rsidRPr="00507462">
        <w:rPr>
          <w:rFonts w:cs="Times New Roman"/>
          <w:lang w:val="en-US"/>
        </w:rPr>
        <w:t xml:space="preserve"> Communal Militia (Cameroon)                                                               </w:t>
      </w:r>
    </w:p>
    <w:p w14:paraId="66C922B7"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Lassa Communal Militia (Nigeria)                                                                   </w:t>
      </w:r>
    </w:p>
    <w:p w14:paraId="4D45C15D"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Limani</w:t>
      </w:r>
      <w:proofErr w:type="spellEnd"/>
      <w:r w:rsidRPr="00507462">
        <w:rPr>
          <w:rFonts w:cs="Times New Roman"/>
          <w:lang w:val="en-US"/>
        </w:rPr>
        <w:t xml:space="preserve"> Communal Militia (Cameroon)                                                                 </w:t>
      </w:r>
    </w:p>
    <w:p w14:paraId="0817E26F"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Maiha</w:t>
      </w:r>
      <w:proofErr w:type="spellEnd"/>
      <w:r w:rsidRPr="00507462">
        <w:rPr>
          <w:rFonts w:cs="Times New Roman"/>
          <w:lang w:val="en-US"/>
        </w:rPr>
        <w:t xml:space="preserve"> Communal Militia (Nigeria)                                                                   </w:t>
      </w:r>
    </w:p>
    <w:p w14:paraId="1756610B"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Maloumri</w:t>
      </w:r>
      <w:proofErr w:type="spellEnd"/>
      <w:r w:rsidRPr="00507462">
        <w:rPr>
          <w:rFonts w:cs="Times New Roman"/>
          <w:lang w:val="en-US"/>
        </w:rPr>
        <w:t xml:space="preserve"> Communal Militia (Cameroon)                                                               </w:t>
      </w:r>
    </w:p>
    <w:p w14:paraId="67D5969F"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Cameroon (1982-)                                                                </w:t>
      </w:r>
    </w:p>
    <w:p w14:paraId="08003160"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Cameroon (1982-) Rapid Intervention Battalion                                   </w:t>
      </w:r>
    </w:p>
    <w:p w14:paraId="0A72DAAA"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Chad (1990-2021)                                                                </w:t>
      </w:r>
    </w:p>
    <w:p w14:paraId="733B545E"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Niger (2011-2021)                                                               </w:t>
      </w:r>
    </w:p>
    <w:p w14:paraId="46208539"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Nigeria (1999-2015)                                                             </w:t>
      </w:r>
    </w:p>
    <w:p w14:paraId="68A3A4E9"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Nigeria (2015-)                                                                 </w:t>
      </w:r>
    </w:p>
    <w:p w14:paraId="68FA6A3D"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Military Forces of Nigeria (2015-) Joint Task Force                                                </w:t>
      </w:r>
    </w:p>
    <w:p w14:paraId="69CAA011"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Militia (Ali </w:t>
      </w:r>
      <w:proofErr w:type="spellStart"/>
      <w:r w:rsidRPr="00507462">
        <w:rPr>
          <w:rFonts w:cs="Times New Roman"/>
          <w:lang w:val="en-US"/>
        </w:rPr>
        <w:t>Kwara</w:t>
      </w:r>
      <w:proofErr w:type="spellEnd"/>
      <w:r w:rsidRPr="00507462">
        <w:rPr>
          <w:rFonts w:cs="Times New Roman"/>
          <w:lang w:val="en-US"/>
        </w:rPr>
        <w:t xml:space="preserve">)                                                                                </w:t>
      </w:r>
    </w:p>
    <w:p w14:paraId="1D6B9A53"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Militia (Pro-Government)                                                                           </w:t>
      </w:r>
    </w:p>
    <w:p w14:paraId="440C1614"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MNJTF: Multinational Joint Task Force                                                              </w:t>
      </w:r>
    </w:p>
    <w:p w14:paraId="1EB7D263"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Mora Communal Militia (Cameroon)                                                                   </w:t>
      </w:r>
    </w:p>
    <w:p w14:paraId="0D0EE0A2"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Mozogo</w:t>
      </w:r>
      <w:proofErr w:type="spellEnd"/>
      <w:r w:rsidRPr="00507462">
        <w:rPr>
          <w:rFonts w:cs="Times New Roman"/>
          <w:lang w:val="en-US"/>
        </w:rPr>
        <w:t xml:space="preserve"> Communal Militia (Cameroon)                                                                 </w:t>
      </w:r>
    </w:p>
    <w:p w14:paraId="0ECC50F7"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Police Forces of Cameroon (1982-)                                                                  </w:t>
      </w:r>
    </w:p>
    <w:p w14:paraId="4F4ACA5A"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Police Forces of Chad (1990-2021)                                                                  </w:t>
      </w:r>
    </w:p>
    <w:p w14:paraId="0341C880"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Police Forces of Niger (2011-2021)                                                                 </w:t>
      </w:r>
    </w:p>
    <w:p w14:paraId="0DB575E6"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Police Forces of Nigeria (1999-2015)                                                               </w:t>
      </w:r>
    </w:p>
    <w:p w14:paraId="0578B028"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Police Forces of Nigeria (2015-)                                                                   </w:t>
      </w:r>
    </w:p>
    <w:p w14:paraId="020AB079"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Shawa</w:t>
      </w:r>
      <w:proofErr w:type="spellEnd"/>
      <w:r w:rsidRPr="00507462">
        <w:rPr>
          <w:rFonts w:cs="Times New Roman"/>
          <w:lang w:val="en-US"/>
        </w:rPr>
        <w:t xml:space="preserve"> Communal Militia (Nigeria)                                                                   </w:t>
      </w:r>
    </w:p>
    <w:p w14:paraId="6F20BF70"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Shuwa</w:t>
      </w:r>
      <w:proofErr w:type="spellEnd"/>
      <w:r w:rsidRPr="00507462">
        <w:rPr>
          <w:rFonts w:cs="Times New Roman"/>
          <w:lang w:val="en-US"/>
        </w:rPr>
        <w:t xml:space="preserve"> Ethnic Militia (Nigeria)                                                                     </w:t>
      </w:r>
    </w:p>
    <w:p w14:paraId="565D0F58"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Tafawa-Balewa Communal Militia (Nigeria)                                                           </w:t>
      </w:r>
    </w:p>
    <w:p w14:paraId="4B2283DA" w14:textId="77777777" w:rsidR="00113431" w:rsidRPr="00507462" w:rsidRDefault="00113431" w:rsidP="00113431">
      <w:pPr>
        <w:pStyle w:val="ListParagraph"/>
        <w:numPr>
          <w:ilvl w:val="0"/>
          <w:numId w:val="43"/>
        </w:numPr>
        <w:spacing w:after="0" w:line="276" w:lineRule="auto"/>
        <w:rPr>
          <w:rFonts w:cs="Times New Roman"/>
          <w:lang w:val="en-US"/>
        </w:rPr>
      </w:pPr>
      <w:proofErr w:type="spellStart"/>
      <w:r w:rsidRPr="00507462">
        <w:rPr>
          <w:rFonts w:cs="Times New Roman"/>
          <w:lang w:val="en-US"/>
        </w:rPr>
        <w:t>Toumour</w:t>
      </w:r>
      <w:proofErr w:type="spellEnd"/>
      <w:r w:rsidRPr="00507462">
        <w:rPr>
          <w:rFonts w:cs="Times New Roman"/>
          <w:lang w:val="en-US"/>
        </w:rPr>
        <w:t xml:space="preserve"> Communal Militia (Niger)                                                                   </w:t>
      </w:r>
    </w:p>
    <w:p w14:paraId="062916B8"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UN: United Nations                                                                                 </w:t>
      </w:r>
    </w:p>
    <w:p w14:paraId="7159401F" w14:textId="77777777" w:rsidR="00113431" w:rsidRPr="00507462" w:rsidRDefault="00113431" w:rsidP="00113431">
      <w:pPr>
        <w:pStyle w:val="ListParagraph"/>
        <w:numPr>
          <w:ilvl w:val="0"/>
          <w:numId w:val="43"/>
        </w:numPr>
        <w:spacing w:after="0" w:line="276" w:lineRule="auto"/>
        <w:rPr>
          <w:rFonts w:cs="Times New Roman"/>
          <w:lang w:val="en-US"/>
        </w:rPr>
      </w:pPr>
      <w:r w:rsidRPr="00507462">
        <w:rPr>
          <w:rFonts w:cs="Times New Roman"/>
          <w:lang w:val="en-US"/>
        </w:rPr>
        <w:t xml:space="preserve">VGN: Vigilante Group of Nigeria       </w:t>
      </w:r>
    </w:p>
    <w:p w14:paraId="07FDD6B5" w14:textId="77777777" w:rsidR="00113431" w:rsidRPr="00507462" w:rsidRDefault="00113431" w:rsidP="00113431">
      <w:pPr>
        <w:spacing w:after="0" w:line="276" w:lineRule="auto"/>
        <w:rPr>
          <w:rFonts w:cs="Times New Roman"/>
          <w:lang w:val="en-US"/>
        </w:rPr>
      </w:pPr>
      <w:r w:rsidRPr="00507462">
        <w:rPr>
          <w:rFonts w:cs="Times New Roman"/>
          <w:lang w:val="en-US"/>
        </w:rPr>
        <w:t xml:space="preserve">                                                             </w:t>
      </w:r>
    </w:p>
    <w:p w14:paraId="30229188" w14:textId="77777777" w:rsidR="00113431" w:rsidRPr="00507462" w:rsidRDefault="00113431" w:rsidP="00113431">
      <w:pPr>
        <w:spacing w:after="0" w:line="276" w:lineRule="auto"/>
        <w:contextualSpacing/>
        <w:jc w:val="left"/>
        <w:rPr>
          <w:rFonts w:cs="Times New Roman"/>
          <w:u w:val="single"/>
          <w:lang w:val="en-US"/>
        </w:rPr>
      </w:pPr>
      <w:r w:rsidRPr="00507462">
        <w:rPr>
          <w:rFonts w:cs="Times New Roman"/>
          <w:u w:val="single"/>
          <w:lang w:val="en-US"/>
        </w:rPr>
        <w:t>Actors added through friction mechanism for specific years only:</w:t>
      </w:r>
    </w:p>
    <w:p w14:paraId="3935D597"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2012: </w:t>
      </w:r>
      <w:proofErr w:type="spellStart"/>
      <w:r w:rsidRPr="00507462">
        <w:rPr>
          <w:rFonts w:cs="Times New Roman"/>
          <w:lang w:val="en-US"/>
        </w:rPr>
        <w:t>Berom</w:t>
      </w:r>
      <w:proofErr w:type="spellEnd"/>
      <w:r w:rsidRPr="00507462">
        <w:rPr>
          <w:rFonts w:cs="Times New Roman"/>
          <w:lang w:val="en-US"/>
        </w:rPr>
        <w:t xml:space="preserve"> Ethnic Militia (Nigeria)                                                                     </w:t>
      </w:r>
    </w:p>
    <w:p w14:paraId="614FCAC2"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2011, 2012: Christian Militia (Nigeria)                                                                        </w:t>
      </w:r>
    </w:p>
    <w:p w14:paraId="4D226A90"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2013: </w:t>
      </w:r>
      <w:proofErr w:type="spellStart"/>
      <w:r w:rsidRPr="00507462">
        <w:rPr>
          <w:rFonts w:cs="Times New Roman"/>
          <w:lang w:val="en-US"/>
        </w:rPr>
        <w:t>Dadiya</w:t>
      </w:r>
      <w:proofErr w:type="spellEnd"/>
      <w:r w:rsidRPr="00507462">
        <w:rPr>
          <w:rFonts w:cs="Times New Roman"/>
          <w:lang w:val="en-US"/>
        </w:rPr>
        <w:t xml:space="preserve"> Ethnic Militia (Nigeria)                                                                    </w:t>
      </w:r>
    </w:p>
    <w:p w14:paraId="3C5EFA58"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Eggon</w:t>
      </w:r>
      <w:proofErr w:type="spellEnd"/>
      <w:r w:rsidRPr="00507462">
        <w:rPr>
          <w:rFonts w:cs="Times New Roman"/>
          <w:lang w:val="en-US"/>
        </w:rPr>
        <w:t xml:space="preserve"> Ethnic Militia (Nigeria)                                                                     </w:t>
      </w:r>
    </w:p>
    <w:p w14:paraId="22B6C841"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2011, 2012, 2014, 2016: Fulani Ethnic Militia (Nigeria)                                                                    </w:t>
      </w:r>
    </w:p>
    <w:p w14:paraId="592D27A0"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Gbagyi</w:t>
      </w:r>
      <w:proofErr w:type="spellEnd"/>
      <w:r w:rsidRPr="00507462">
        <w:rPr>
          <w:rFonts w:cs="Times New Roman"/>
          <w:lang w:val="en-US"/>
        </w:rPr>
        <w:t xml:space="preserve"> Ethnic Militia (Nigeria)                                                                    </w:t>
      </w:r>
    </w:p>
    <w:p w14:paraId="3455FFF0"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Gbajimba</w:t>
      </w:r>
      <w:proofErr w:type="spellEnd"/>
      <w:r w:rsidRPr="00507462">
        <w:rPr>
          <w:rFonts w:cs="Times New Roman"/>
          <w:lang w:val="en-US"/>
        </w:rPr>
        <w:t xml:space="preserve"> Communal Militia (Nigeria)                                                                </w:t>
      </w:r>
    </w:p>
    <w:p w14:paraId="624879B8"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2012, 2014:  Hausa Ethnic Militia (Nigeria)                                                                     </w:t>
      </w:r>
    </w:p>
    <w:p w14:paraId="11727864"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lastRenderedPageBreak/>
        <w:t xml:space="preserve">2012: Igbo Ethnic Militia (Nigeria)                                                                      </w:t>
      </w:r>
    </w:p>
    <w:p w14:paraId="6F81410F"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Irigwe</w:t>
      </w:r>
      <w:proofErr w:type="spellEnd"/>
      <w:r w:rsidRPr="00507462">
        <w:rPr>
          <w:rFonts w:cs="Times New Roman"/>
          <w:lang w:val="en-US"/>
        </w:rPr>
        <w:t xml:space="preserve"> Ethnic Militia (Nigeria)                                                                    </w:t>
      </w:r>
    </w:p>
    <w:p w14:paraId="4CA9C726"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Jukun</w:t>
      </w:r>
      <w:proofErr w:type="spellEnd"/>
      <w:r w:rsidRPr="00507462">
        <w:rPr>
          <w:rFonts w:cs="Times New Roman"/>
          <w:lang w:val="en-US"/>
        </w:rPr>
        <w:t xml:space="preserve"> Ethnic Militia (Nigeria)                                                                     </w:t>
      </w:r>
    </w:p>
    <w:p w14:paraId="2849C975"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Kanberi</w:t>
      </w:r>
      <w:proofErr w:type="spellEnd"/>
      <w:r w:rsidRPr="00507462">
        <w:rPr>
          <w:rFonts w:cs="Times New Roman"/>
          <w:lang w:val="en-US"/>
        </w:rPr>
        <w:t xml:space="preserve"> Ethnic Militia (Nigeria)                                                                  </w:t>
      </w:r>
    </w:p>
    <w:p w14:paraId="31C26060"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Kotoko Ethnic Militia (Cameroon)                                                                   </w:t>
      </w:r>
    </w:p>
    <w:p w14:paraId="08F818AC"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Marwa Ethnic Militia (Nigeria)                                                                     </w:t>
      </w:r>
    </w:p>
    <w:p w14:paraId="30D73123"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Musgum</w:t>
      </w:r>
      <w:proofErr w:type="spellEnd"/>
      <w:r w:rsidRPr="00507462">
        <w:rPr>
          <w:rFonts w:cs="Times New Roman"/>
          <w:lang w:val="en-US"/>
        </w:rPr>
        <w:t xml:space="preserve"> Ethnic Militia (Cameroon)                                                                   </w:t>
      </w:r>
    </w:p>
    <w:p w14:paraId="4A84DD76"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2011, 2012: Muslim Militia (Nigeria)                                                                          </w:t>
      </w:r>
    </w:p>
    <w:p w14:paraId="6630D839"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2011: Muslim Youth Sect Militia (Nigeria)                                                                </w:t>
      </w:r>
    </w:p>
    <w:p w14:paraId="7AE3F32C"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Pai Ethnic Militia (Nigeria)                                                                       </w:t>
      </w:r>
    </w:p>
    <w:p w14:paraId="15F4D17A"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2011: Private Security Forces (Nigeria)                                                                  </w:t>
      </w:r>
    </w:p>
    <w:p w14:paraId="6C14FDC6"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Rukuba</w:t>
      </w:r>
      <w:proofErr w:type="spellEnd"/>
      <w:r w:rsidRPr="00507462">
        <w:rPr>
          <w:rFonts w:cs="Times New Roman"/>
          <w:lang w:val="en-US"/>
        </w:rPr>
        <w:t xml:space="preserve"> Ethnic Militia (Nigeria)                                                                    </w:t>
      </w:r>
    </w:p>
    <w:p w14:paraId="7C588791"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Shiite Muslim Militia (Nigeria)                                                                    </w:t>
      </w:r>
    </w:p>
    <w:p w14:paraId="6B55C294"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2014: </w:t>
      </w:r>
      <w:proofErr w:type="spellStart"/>
      <w:r w:rsidRPr="00507462">
        <w:rPr>
          <w:rFonts w:cs="Times New Roman"/>
          <w:lang w:val="en-US"/>
        </w:rPr>
        <w:t>Tarok</w:t>
      </w:r>
      <w:proofErr w:type="spellEnd"/>
      <w:r w:rsidRPr="00507462">
        <w:rPr>
          <w:rFonts w:cs="Times New Roman"/>
          <w:lang w:val="en-US"/>
        </w:rPr>
        <w:t xml:space="preserve"> Ethnic Militia (Nigeria)                                                                     </w:t>
      </w:r>
    </w:p>
    <w:p w14:paraId="5416A02D" w14:textId="77777777" w:rsidR="00113431" w:rsidRPr="00507462" w:rsidRDefault="00113431" w:rsidP="00113431">
      <w:pPr>
        <w:pStyle w:val="ListParagraph"/>
        <w:numPr>
          <w:ilvl w:val="0"/>
          <w:numId w:val="44"/>
        </w:numPr>
        <w:spacing w:after="0" w:line="276" w:lineRule="auto"/>
        <w:rPr>
          <w:rFonts w:cs="Times New Roman"/>
          <w:lang w:val="en-US"/>
        </w:rPr>
      </w:pPr>
      <w:r w:rsidRPr="00507462">
        <w:rPr>
          <w:rFonts w:cs="Times New Roman"/>
          <w:lang w:val="en-US"/>
        </w:rPr>
        <w:t xml:space="preserve">2013: </w:t>
      </w:r>
      <w:proofErr w:type="spellStart"/>
      <w:r w:rsidRPr="00507462">
        <w:rPr>
          <w:rFonts w:cs="Times New Roman"/>
          <w:lang w:val="en-US"/>
        </w:rPr>
        <w:t>Waja</w:t>
      </w:r>
      <w:proofErr w:type="spellEnd"/>
      <w:r w:rsidRPr="00507462">
        <w:rPr>
          <w:rFonts w:cs="Times New Roman"/>
          <w:lang w:val="en-US"/>
        </w:rPr>
        <w:t xml:space="preserve"> Ethnic Militia (Nigeria)                                                                      </w:t>
      </w:r>
    </w:p>
    <w:p w14:paraId="030BB44B" w14:textId="77777777" w:rsidR="00113431" w:rsidRPr="00507462" w:rsidRDefault="00113431" w:rsidP="00113431">
      <w:pPr>
        <w:spacing w:after="0" w:line="276" w:lineRule="auto"/>
        <w:rPr>
          <w:rFonts w:cs="Times New Roman"/>
          <w:lang w:val="en-US"/>
        </w:rPr>
      </w:pPr>
    </w:p>
    <w:p w14:paraId="731061D5" w14:textId="77777777" w:rsidR="00113431" w:rsidRPr="00507462" w:rsidRDefault="00113431" w:rsidP="00113431">
      <w:pPr>
        <w:spacing w:line="276" w:lineRule="auto"/>
        <w:rPr>
          <w:rFonts w:cs="Times New Roman"/>
          <w:i/>
          <w:iCs/>
          <w:lang w:val="en-US"/>
        </w:rPr>
      </w:pPr>
      <w:bookmarkStart w:id="24" w:name="_Toc104740115"/>
      <w:r w:rsidRPr="00507462">
        <w:rPr>
          <w:rFonts w:cs="Times New Roman"/>
          <w:i/>
          <w:iCs/>
          <w:lang w:val="en-US"/>
        </w:rPr>
        <w:t>Change in dominant actors</w:t>
      </w:r>
      <w:bookmarkEnd w:id="24"/>
    </w:p>
    <w:p w14:paraId="56861840" w14:textId="40E0C7DE" w:rsidR="00113431" w:rsidRPr="00507462" w:rsidRDefault="00113431" w:rsidP="00113431">
      <w:pPr>
        <w:spacing w:after="0" w:line="276" w:lineRule="auto"/>
        <w:rPr>
          <w:rFonts w:cs="Times New Roman"/>
          <w:lang w:val="en-US"/>
        </w:rPr>
      </w:pPr>
      <w:r w:rsidRPr="00507462">
        <w:rPr>
          <w:rFonts w:cs="Times New Roman"/>
          <w:lang w:val="en-US"/>
        </w:rPr>
        <w:t xml:space="preserve">As Table 5 shows, </w:t>
      </w:r>
      <w:r w:rsidR="00095D7A">
        <w:rPr>
          <w:rFonts w:cs="Times New Roman"/>
          <w:lang w:val="en-US"/>
        </w:rPr>
        <w:t xml:space="preserve">one of the </w:t>
      </w:r>
      <w:r w:rsidRPr="00507462">
        <w:rPr>
          <w:rFonts w:cs="Times New Roman"/>
          <w:lang w:val="en-US"/>
        </w:rPr>
        <w:t xml:space="preserve">dominant </w:t>
      </w:r>
      <w:proofErr w:type="gramStart"/>
      <w:r w:rsidRPr="00507462">
        <w:rPr>
          <w:rFonts w:cs="Times New Roman"/>
          <w:lang w:val="en-US"/>
        </w:rPr>
        <w:t>actors</w:t>
      </w:r>
      <w:proofErr w:type="gramEnd"/>
      <w:r w:rsidRPr="00507462">
        <w:rPr>
          <w:rFonts w:cs="Times New Roman"/>
          <w:lang w:val="en-US"/>
        </w:rPr>
        <w:t xml:space="preserve"> change</w:t>
      </w:r>
      <w:r w:rsidR="00095D7A">
        <w:rPr>
          <w:rFonts w:cs="Times New Roman"/>
          <w:lang w:val="en-US"/>
        </w:rPr>
        <w:t>s</w:t>
      </w:r>
      <w:r w:rsidRPr="00507462">
        <w:rPr>
          <w:rFonts w:cs="Times New Roman"/>
          <w:lang w:val="en-US"/>
        </w:rPr>
        <w:t xml:space="preserve">. The original dominant actor Boko Haram was replaced by ISWAP while the government of Nigeria </w:t>
      </w:r>
      <w:r w:rsidR="00A0427A" w:rsidRPr="00507462">
        <w:rPr>
          <w:rFonts w:cs="Times New Roman"/>
          <w:lang w:val="en-US"/>
        </w:rPr>
        <w:t xml:space="preserve">also </w:t>
      </w:r>
      <w:r w:rsidRPr="00507462">
        <w:rPr>
          <w:rFonts w:cs="Times New Roman"/>
          <w:lang w:val="en-US"/>
        </w:rPr>
        <w:t>remained dominant in 2016. Contrary to UCDP GED, ACLED data distinguish between police forces and military forces. To compare the results, we consider both military and police forces as representatives of the Nigerian government.</w:t>
      </w:r>
    </w:p>
    <w:p w14:paraId="715D20FE" w14:textId="77777777" w:rsidR="00113431" w:rsidRPr="00507462" w:rsidRDefault="006454FF" w:rsidP="00113431">
      <w:pPr>
        <w:spacing w:after="0" w:line="276" w:lineRule="auto"/>
        <w:jc w:val="center"/>
        <w:rPr>
          <w:rFonts w:cs="Times New Roman"/>
          <w:lang w:val="en-US"/>
        </w:rPr>
      </w:pPr>
      <w:r w:rsidRPr="00507462">
        <w:rPr>
          <w:rFonts w:cs="Times New Roman"/>
          <w:noProof/>
          <w:lang w:val="en-US"/>
        </w:rPr>
        <w:object w:dxaOrig="8940" w:dyaOrig="12600" w14:anchorId="64951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374.25pt;height:529.1pt;mso-width-percent:0;mso-height-percent:0;mso-width-percent:0;mso-height-percent:0" o:ole="">
            <v:imagedata r:id="rId16" o:title=""/>
          </v:shape>
          <o:OLEObject Type="Embed" ProgID="Excel.Sheet.12" ShapeID="_x0000_i1032" DrawAspect="Content" ObjectID="_1749456777" r:id="rId17"/>
        </w:object>
      </w:r>
    </w:p>
    <w:p w14:paraId="1CC7B6FF" w14:textId="77777777" w:rsidR="00113431" w:rsidRPr="00507462" w:rsidRDefault="00113431" w:rsidP="00113431">
      <w:pPr>
        <w:pStyle w:val="Caption"/>
        <w:spacing w:after="0" w:line="276" w:lineRule="auto"/>
        <w:jc w:val="center"/>
        <w:rPr>
          <w:rFonts w:cs="Times New Roman"/>
          <w:color w:val="000000" w:themeColor="text1"/>
          <w:lang w:val="en-US"/>
        </w:rPr>
      </w:pPr>
      <w:r w:rsidRPr="00507462">
        <w:rPr>
          <w:rFonts w:cs="Times New Roman"/>
          <w:color w:val="000000" w:themeColor="text1"/>
          <w:sz w:val="22"/>
          <w:szCs w:val="22"/>
          <w:lang w:val="en-US"/>
        </w:rPr>
        <w:t>Table 5: Degree centrality results based on the ACLED data.</w:t>
      </w:r>
    </w:p>
    <w:p w14:paraId="7ADE49CE" w14:textId="77777777" w:rsidR="00113431" w:rsidRPr="00507462" w:rsidRDefault="00113431" w:rsidP="00113431">
      <w:pPr>
        <w:spacing w:line="276" w:lineRule="auto"/>
        <w:rPr>
          <w:rFonts w:cs="Times New Roman"/>
          <w:i/>
          <w:iCs/>
          <w:lang w:val="en-US"/>
        </w:rPr>
      </w:pPr>
    </w:p>
    <w:p w14:paraId="3CC2598C" w14:textId="77777777" w:rsidR="00113431" w:rsidRPr="00507462" w:rsidRDefault="00113431" w:rsidP="00113431">
      <w:pPr>
        <w:spacing w:line="276" w:lineRule="auto"/>
        <w:rPr>
          <w:rFonts w:cs="Times New Roman"/>
          <w:i/>
          <w:iCs/>
          <w:lang w:val="en-US"/>
        </w:rPr>
      </w:pPr>
      <w:r w:rsidRPr="00507462">
        <w:rPr>
          <w:rFonts w:cs="Times New Roman"/>
          <w:i/>
          <w:iCs/>
          <w:lang w:val="en-US"/>
        </w:rPr>
        <w:t>Spatial shift results</w:t>
      </w:r>
    </w:p>
    <w:p w14:paraId="2BF100DA" w14:textId="321EB125" w:rsidR="00AB4518" w:rsidRPr="00507462" w:rsidRDefault="00113431" w:rsidP="00113431">
      <w:pPr>
        <w:tabs>
          <w:tab w:val="left" w:pos="0"/>
          <w:tab w:val="left" w:pos="990"/>
        </w:tabs>
        <w:spacing w:after="0" w:line="276" w:lineRule="auto"/>
        <w:rPr>
          <w:rFonts w:cs="Times New Roman"/>
          <w:lang w:val="en-US"/>
        </w:rPr>
      </w:pPr>
      <w:proofErr w:type="gramStart"/>
      <w:r w:rsidRPr="00507462">
        <w:rPr>
          <w:rFonts w:cs="Times New Roman"/>
          <w:lang w:val="en-US"/>
        </w:rPr>
        <w:t>Also</w:t>
      </w:r>
      <w:proofErr w:type="gramEnd"/>
      <w:r w:rsidRPr="00507462">
        <w:rPr>
          <w:rFonts w:cs="Times New Roman"/>
          <w:lang w:val="en-US"/>
        </w:rPr>
        <w:t xml:space="preserve"> according to ACLED data, the </w:t>
      </w:r>
      <w:r w:rsidR="003F0C8B">
        <w:rPr>
          <w:rFonts w:cs="Times New Roman"/>
          <w:lang w:val="en-US"/>
        </w:rPr>
        <w:t>Lake Chad region</w:t>
      </w:r>
      <w:r w:rsidR="00A0427A">
        <w:rPr>
          <w:rFonts w:cs="Times New Roman"/>
          <w:lang w:val="en-US"/>
        </w:rPr>
        <w:t xml:space="preserve"> conflict shape</w:t>
      </w:r>
      <w:r w:rsidRPr="00507462">
        <w:rPr>
          <w:rFonts w:cs="Times New Roman"/>
          <w:lang w:val="en-US"/>
        </w:rPr>
        <w:t xml:space="preserve"> experienced </w:t>
      </w:r>
      <w:r w:rsidR="002621BA">
        <w:rPr>
          <w:rFonts w:cs="Times New Roman"/>
          <w:lang w:val="en-US"/>
        </w:rPr>
        <w:t xml:space="preserve">a </w:t>
      </w:r>
      <w:r w:rsidRPr="00507462">
        <w:rPr>
          <w:rFonts w:cs="Times New Roman"/>
          <w:lang w:val="en-US"/>
        </w:rPr>
        <w:t xml:space="preserve">shifting contraction. </w:t>
      </w:r>
      <w:r w:rsidR="0043323E">
        <w:rPr>
          <w:rFonts w:cs="Times New Roman"/>
          <w:lang w:val="en-US"/>
        </w:rPr>
        <w:t xml:space="preserve">It </w:t>
      </w:r>
      <w:r w:rsidRPr="00507462">
        <w:rPr>
          <w:rFonts w:cs="Times New Roman"/>
          <w:lang w:val="en-US"/>
        </w:rPr>
        <w:t xml:space="preserve">contracted by 46.7 percent (UCDP: 48.8 percent). </w:t>
      </w:r>
      <w:r w:rsidR="0043323E">
        <w:rPr>
          <w:rFonts w:cs="Times New Roman"/>
          <w:lang w:val="en-US"/>
        </w:rPr>
        <w:t>It</w:t>
      </w:r>
      <w:r w:rsidRPr="00507462">
        <w:rPr>
          <w:rFonts w:cs="Times New Roman"/>
          <w:lang w:val="en-US"/>
        </w:rPr>
        <w:t xml:space="preserve"> also shifted since the hotspots and conflict shapes overlapped by </w:t>
      </w:r>
      <w:r w:rsidR="00B352E9">
        <w:rPr>
          <w:rFonts w:cs="Times New Roman"/>
          <w:lang w:val="en-US"/>
        </w:rPr>
        <w:t>25.9</w:t>
      </w:r>
      <w:r w:rsidRPr="00507462">
        <w:rPr>
          <w:rFonts w:cs="Times New Roman"/>
          <w:lang w:val="en-US"/>
        </w:rPr>
        <w:t xml:space="preserve"> percent (UCDP: 42.7 percent) and 48.3 percent (UCDP: 48.</w:t>
      </w:r>
      <w:r w:rsidR="003310B6">
        <w:rPr>
          <w:rFonts w:cs="Times New Roman"/>
          <w:lang w:val="en-US"/>
        </w:rPr>
        <w:t>3</w:t>
      </w:r>
      <w:r w:rsidRPr="00507462">
        <w:rPr>
          <w:rFonts w:cs="Times New Roman"/>
          <w:lang w:val="en-US"/>
        </w:rPr>
        <w:t xml:space="preserve"> percent), respectively. The visual representation of the spatial shift is similar regardless of which conflict event data we use (see Figure </w:t>
      </w:r>
      <w:r w:rsidR="003679B0">
        <w:rPr>
          <w:rFonts w:cs="Times New Roman"/>
          <w:lang w:val="en-US"/>
        </w:rPr>
        <w:t>7</w:t>
      </w:r>
      <w:r w:rsidRPr="00507462">
        <w:rPr>
          <w:rFonts w:cs="Times New Roman"/>
          <w:lang w:val="en-US"/>
        </w:rPr>
        <w:t xml:space="preserve">). </w:t>
      </w:r>
      <w:bookmarkEnd w:id="23"/>
      <w:r w:rsidR="00AB4518" w:rsidRPr="00507462">
        <w:rPr>
          <w:rFonts w:cs="Times New Roman"/>
          <w:lang w:val="en-US"/>
        </w:rPr>
        <w:t xml:space="preserve"> </w:t>
      </w:r>
    </w:p>
    <w:p w14:paraId="351FB353" w14:textId="77777777" w:rsidR="00D607C6" w:rsidRPr="00507462" w:rsidRDefault="00D607C6" w:rsidP="00113431">
      <w:pPr>
        <w:tabs>
          <w:tab w:val="left" w:pos="0"/>
          <w:tab w:val="left" w:pos="990"/>
        </w:tabs>
        <w:spacing w:after="0" w:line="276" w:lineRule="auto"/>
        <w:rPr>
          <w:rFonts w:cs="Times New Roman"/>
          <w:lang w:val="en-US"/>
        </w:rPr>
      </w:pPr>
    </w:p>
    <w:p w14:paraId="77B8E6CD" w14:textId="77777777" w:rsidR="00D607C6" w:rsidRPr="00507462" w:rsidRDefault="00D607C6" w:rsidP="00D607C6">
      <w:pPr>
        <w:spacing w:after="0" w:line="276" w:lineRule="auto"/>
        <w:rPr>
          <w:rFonts w:cs="Times New Roman"/>
          <w:lang w:val="en-US"/>
        </w:rPr>
      </w:pPr>
    </w:p>
    <w:p w14:paraId="0B7B31B3" w14:textId="77777777" w:rsidR="00D607C6" w:rsidRPr="00507462" w:rsidRDefault="00D607C6" w:rsidP="00D607C6">
      <w:pPr>
        <w:spacing w:after="0" w:line="276" w:lineRule="auto"/>
        <w:rPr>
          <w:rFonts w:cs="Times New Roman"/>
          <w:lang w:val="en-US"/>
        </w:rPr>
      </w:pPr>
      <w:r w:rsidRPr="00507462">
        <w:rPr>
          <w:rFonts w:cs="Times New Roman"/>
          <w:noProof/>
          <w:lang w:val="en-US"/>
        </w:rPr>
        <w:lastRenderedPageBreak/>
        <w:drawing>
          <wp:anchor distT="0" distB="0" distL="114300" distR="114300" simplePos="0" relativeHeight="251717632" behindDoc="0" locked="0" layoutInCell="1" allowOverlap="1" wp14:anchorId="5C625526" wp14:editId="4369770F">
            <wp:simplePos x="0" y="0"/>
            <wp:positionH relativeFrom="column">
              <wp:posOffset>1303655</wp:posOffset>
            </wp:positionH>
            <wp:positionV relativeFrom="paragraph">
              <wp:posOffset>27865</wp:posOffset>
            </wp:positionV>
            <wp:extent cx="3457868" cy="2700000"/>
            <wp:effectExtent l="0" t="0" r="0" b="5715"/>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457868" cy="27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E50CF" w14:textId="77777777" w:rsidR="00D607C6" w:rsidRPr="00507462" w:rsidRDefault="00D607C6" w:rsidP="00D607C6">
      <w:pPr>
        <w:spacing w:after="0" w:line="276" w:lineRule="auto"/>
        <w:rPr>
          <w:rFonts w:cs="Times New Roman"/>
          <w:lang w:val="en-US"/>
        </w:rPr>
      </w:pPr>
    </w:p>
    <w:p w14:paraId="5BDED231"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0E327619"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40E95DD2"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53C118BB"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31DE96CD"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434BFA48"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54CD84C1"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6B6ACFD4"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7BB3F18C"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414679AD"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47B6B864"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47CCA64D"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1114A6E0" w14:textId="77777777" w:rsidR="00D607C6" w:rsidRPr="00507462" w:rsidRDefault="00D607C6" w:rsidP="00D607C6">
      <w:pPr>
        <w:pStyle w:val="Caption"/>
        <w:spacing w:after="0" w:line="276" w:lineRule="auto"/>
        <w:rPr>
          <w:rFonts w:cs="Times New Roman"/>
          <w:color w:val="000000" w:themeColor="text1"/>
          <w:sz w:val="22"/>
          <w:szCs w:val="22"/>
          <w:lang w:val="en-US"/>
        </w:rPr>
      </w:pPr>
    </w:p>
    <w:p w14:paraId="60529D1D" w14:textId="51D372D1" w:rsidR="00D607C6" w:rsidRPr="00507462" w:rsidRDefault="00D607C6" w:rsidP="00D607C6">
      <w:pPr>
        <w:pStyle w:val="Caption"/>
        <w:spacing w:after="0" w:line="276" w:lineRule="auto"/>
        <w:rPr>
          <w:rFonts w:cs="Times New Roman"/>
          <w:lang w:val="en-US"/>
        </w:rPr>
      </w:pPr>
      <w:r w:rsidRPr="00507462">
        <w:rPr>
          <w:rFonts w:cs="Times New Roman"/>
          <w:color w:val="000000" w:themeColor="text1"/>
          <w:sz w:val="22"/>
          <w:szCs w:val="22"/>
          <w:lang w:val="en-US"/>
        </w:rPr>
        <w:t xml:space="preserve">Figure </w:t>
      </w:r>
      <w:r w:rsidR="003679B0">
        <w:rPr>
          <w:rFonts w:cs="Times New Roman"/>
          <w:color w:val="000000" w:themeColor="text1"/>
          <w:sz w:val="22"/>
          <w:szCs w:val="22"/>
          <w:lang w:val="en-US"/>
        </w:rPr>
        <w:t>7</w:t>
      </w:r>
      <w:r w:rsidRPr="00507462">
        <w:rPr>
          <w:rFonts w:cs="Times New Roman"/>
          <w:color w:val="000000" w:themeColor="text1"/>
          <w:sz w:val="22"/>
          <w:szCs w:val="22"/>
          <w:lang w:val="en-US"/>
        </w:rPr>
        <w:t xml:space="preserve">: Shifting contraction of the </w:t>
      </w:r>
      <w:r w:rsidR="008569EF">
        <w:rPr>
          <w:rFonts w:cs="Times New Roman"/>
          <w:color w:val="000000" w:themeColor="text1"/>
          <w:sz w:val="22"/>
          <w:szCs w:val="22"/>
          <w:lang w:val="en-US"/>
        </w:rPr>
        <w:t>Lake Chad region</w:t>
      </w:r>
      <w:r w:rsidR="008569EF" w:rsidRPr="00557357">
        <w:rPr>
          <w:rFonts w:cs="Times New Roman"/>
          <w:color w:val="000000" w:themeColor="text1"/>
          <w:sz w:val="22"/>
          <w:szCs w:val="22"/>
          <w:lang w:val="en-US"/>
        </w:rPr>
        <w:t xml:space="preserve"> </w:t>
      </w:r>
      <w:r w:rsidRPr="00507462">
        <w:rPr>
          <w:rFonts w:cs="Times New Roman"/>
          <w:color w:val="000000" w:themeColor="text1"/>
          <w:sz w:val="22"/>
          <w:szCs w:val="22"/>
          <w:lang w:val="en-US"/>
        </w:rPr>
        <w:t>conflict shape, 2011–2016. Calculations based on ACLED data. Blue shading: conflict shape in 2011. Red shading: conflict shape in 2016. Darker blue and darker red shapes: hotspots.</w:t>
      </w:r>
    </w:p>
    <w:p w14:paraId="5CD98A5C" w14:textId="77777777" w:rsidR="00D607C6" w:rsidRPr="00507462" w:rsidRDefault="00D607C6" w:rsidP="000E5F23">
      <w:pPr>
        <w:tabs>
          <w:tab w:val="left" w:pos="0"/>
          <w:tab w:val="left" w:pos="990"/>
        </w:tabs>
        <w:spacing w:after="0" w:line="276" w:lineRule="auto"/>
        <w:rPr>
          <w:rFonts w:cs="Times New Roman"/>
          <w:lang w:val="en-US"/>
        </w:rPr>
      </w:pPr>
    </w:p>
    <w:p w14:paraId="3E21C8E2" w14:textId="77777777" w:rsidR="00D16364" w:rsidRPr="00507462" w:rsidRDefault="00D16364" w:rsidP="00985B43">
      <w:pPr>
        <w:pStyle w:val="Caption"/>
        <w:spacing w:after="0" w:line="276" w:lineRule="auto"/>
        <w:rPr>
          <w:rFonts w:cs="Times New Roman"/>
          <w:color w:val="000000" w:themeColor="text1"/>
          <w:sz w:val="22"/>
          <w:szCs w:val="22"/>
          <w:lang w:val="en-US"/>
        </w:rPr>
      </w:pPr>
    </w:p>
    <w:p w14:paraId="2EE3483A" w14:textId="26F4FA29" w:rsidR="00AB4518" w:rsidRPr="00507462" w:rsidRDefault="00AB4518" w:rsidP="00BE1628">
      <w:pPr>
        <w:pStyle w:val="Heading2"/>
        <w:spacing w:before="0" w:line="276" w:lineRule="auto"/>
        <w:rPr>
          <w:rFonts w:cs="Times New Roman"/>
          <w:lang w:val="en-US"/>
        </w:rPr>
      </w:pPr>
      <w:bookmarkStart w:id="25" w:name="_Toc103006771"/>
      <w:r w:rsidRPr="00507462">
        <w:rPr>
          <w:rFonts w:cs="Times New Roman"/>
          <w:lang w:val="en-US"/>
        </w:rPr>
        <w:t>Alternative operationalization of dominant actors</w:t>
      </w:r>
      <w:bookmarkEnd w:id="25"/>
    </w:p>
    <w:p w14:paraId="03D464DB" w14:textId="6CCDD23A" w:rsidR="005C08F9" w:rsidRPr="00507462" w:rsidRDefault="00441F37" w:rsidP="00BE1628">
      <w:pPr>
        <w:spacing w:after="0" w:line="276" w:lineRule="auto"/>
        <w:rPr>
          <w:rFonts w:cs="Times New Roman"/>
          <w:lang w:val="en-US"/>
        </w:rPr>
      </w:pPr>
      <w:r w:rsidRPr="00507462">
        <w:rPr>
          <w:rFonts w:cs="Times New Roman"/>
          <w:lang w:val="en-US"/>
        </w:rPr>
        <w:t>W</w:t>
      </w:r>
      <w:r w:rsidR="00C956A2" w:rsidRPr="00507462">
        <w:rPr>
          <w:rFonts w:cs="Times New Roman"/>
          <w:lang w:val="en-US"/>
        </w:rPr>
        <w:t xml:space="preserve">e use </w:t>
      </w:r>
      <w:r w:rsidR="00AB4518" w:rsidRPr="00507462">
        <w:rPr>
          <w:rFonts w:cs="Times New Roman"/>
          <w:lang w:val="en-US"/>
        </w:rPr>
        <w:t xml:space="preserve">the degree centrality measure </w:t>
      </w:r>
      <w:r w:rsidR="00C956A2" w:rsidRPr="00507462">
        <w:rPr>
          <w:rFonts w:cs="Times New Roman"/>
          <w:lang w:val="en-US"/>
        </w:rPr>
        <w:t xml:space="preserve">(that counts the total number of vertices) </w:t>
      </w:r>
      <w:r w:rsidR="00AB4518" w:rsidRPr="00507462">
        <w:rPr>
          <w:rFonts w:cs="Times New Roman"/>
          <w:lang w:val="en-US"/>
        </w:rPr>
        <w:t xml:space="preserve">for the individual vertices to identify the dominant actors within </w:t>
      </w:r>
      <w:r w:rsidR="00C956A2" w:rsidRPr="00507462">
        <w:rPr>
          <w:rFonts w:cs="Times New Roman"/>
          <w:lang w:val="en-US"/>
        </w:rPr>
        <w:t xml:space="preserve">an </w:t>
      </w:r>
      <w:r w:rsidR="00AB4518" w:rsidRPr="00507462">
        <w:rPr>
          <w:rFonts w:cs="Times New Roman"/>
          <w:lang w:val="en-US"/>
        </w:rPr>
        <w:t xml:space="preserve">armed conflict. </w:t>
      </w:r>
      <w:r w:rsidR="00C956A2" w:rsidRPr="00507462">
        <w:rPr>
          <w:rFonts w:cs="Times New Roman"/>
          <w:lang w:val="en-US"/>
        </w:rPr>
        <w:t>N</w:t>
      </w:r>
      <w:r w:rsidR="00AB4518" w:rsidRPr="00507462">
        <w:rPr>
          <w:rFonts w:cs="Times New Roman"/>
          <w:lang w:val="en-US"/>
        </w:rPr>
        <w:t>odes denote conflict actors, and vertices represent conflict events</w:t>
      </w:r>
      <w:r w:rsidR="00A86B5D" w:rsidRPr="00507462">
        <w:rPr>
          <w:rFonts w:cs="Times New Roman"/>
          <w:lang w:val="en-US"/>
        </w:rPr>
        <w:t xml:space="preserve"> between the actors</w:t>
      </w:r>
      <w:r w:rsidR="00AB4518" w:rsidRPr="00507462">
        <w:rPr>
          <w:rFonts w:cs="Times New Roman"/>
          <w:lang w:val="en-US"/>
        </w:rPr>
        <w:t>. Degree centrality thus counts the total number of conflict events in which a given conflict actor was involved. We assume that the most active conflict actors are also the dominant actors.</w:t>
      </w:r>
      <w:r w:rsidR="00C956A2" w:rsidRPr="00507462">
        <w:rPr>
          <w:rFonts w:cs="Times New Roman"/>
          <w:lang w:val="en-US"/>
        </w:rPr>
        <w:t xml:space="preserve"> W</w:t>
      </w:r>
      <w:r w:rsidR="00AB4518" w:rsidRPr="00507462">
        <w:rPr>
          <w:rFonts w:cs="Times New Roman"/>
          <w:lang w:val="en-US"/>
        </w:rPr>
        <w:t xml:space="preserve">e calculate three </w:t>
      </w:r>
      <w:r w:rsidR="00D722F0" w:rsidRPr="00507462">
        <w:rPr>
          <w:rFonts w:cs="Times New Roman"/>
          <w:lang w:val="en-US"/>
        </w:rPr>
        <w:t xml:space="preserve">further </w:t>
      </w:r>
      <w:r w:rsidR="00AB4518" w:rsidRPr="00507462">
        <w:rPr>
          <w:rFonts w:cs="Times New Roman"/>
          <w:lang w:val="en-US"/>
        </w:rPr>
        <w:t>network measures as alternative approaches to identifying the dominant actors</w:t>
      </w:r>
      <w:r w:rsidR="007B658A" w:rsidRPr="00507462">
        <w:rPr>
          <w:rFonts w:cs="Times New Roman"/>
          <w:lang w:val="en-US"/>
        </w:rPr>
        <w:t xml:space="preserve"> (see </w:t>
      </w:r>
      <w:r w:rsidR="00D35B29" w:rsidRPr="00507462">
        <w:rPr>
          <w:rFonts w:cs="Times New Roman"/>
          <w:lang w:val="en-US"/>
        </w:rPr>
        <w:t>Table 6</w:t>
      </w:r>
      <w:r w:rsidR="007B658A" w:rsidRPr="00507462">
        <w:rPr>
          <w:rFonts w:cs="Times New Roman"/>
          <w:lang w:val="en-US"/>
        </w:rPr>
        <w:t>)</w:t>
      </w:r>
      <w:r w:rsidR="00AB4518" w:rsidRPr="00507462">
        <w:rPr>
          <w:rFonts w:cs="Times New Roman"/>
          <w:lang w:val="en-US"/>
        </w:rPr>
        <w:t xml:space="preserve">. </w:t>
      </w:r>
    </w:p>
    <w:p w14:paraId="63714401" w14:textId="77777777" w:rsidR="005C08F9" w:rsidRPr="00507462" w:rsidRDefault="005C08F9" w:rsidP="00BE1628">
      <w:pPr>
        <w:spacing w:after="0" w:line="276" w:lineRule="auto"/>
        <w:rPr>
          <w:rFonts w:cs="Times New Roman"/>
          <w:lang w:val="en-US"/>
        </w:rPr>
      </w:pPr>
    </w:p>
    <w:p w14:paraId="7F32AABB" w14:textId="35A60C53" w:rsidR="00AB4518" w:rsidRPr="00507462" w:rsidRDefault="00AB4518" w:rsidP="00BE1628">
      <w:pPr>
        <w:spacing w:after="0" w:line="276" w:lineRule="auto"/>
        <w:rPr>
          <w:rFonts w:cs="Times New Roman"/>
          <w:lang w:val="en-US"/>
        </w:rPr>
      </w:pPr>
      <w:r w:rsidRPr="00507462">
        <w:rPr>
          <w:rFonts w:cs="Times New Roman"/>
          <w:lang w:val="en-US"/>
        </w:rPr>
        <w:t>First, we count the number of unique nodes connected to the given conflict actors. This measure assumes that the most important actors are those who fought many other conflict actors without considering the frequency of those violent encounters. This measure often assigns similar values to actors with a widely different frequency of engagement in conflict events. Consequently, this measure undervalues the importance of actors involved in a high number of conflict events if those events always involve only one other conflict actor. For instance, in 2008, the Tal</w:t>
      </w:r>
      <w:r w:rsidR="007B658A" w:rsidRPr="00507462">
        <w:rPr>
          <w:rFonts w:cs="Times New Roman"/>
          <w:lang w:val="en-US"/>
        </w:rPr>
        <w:t>i</w:t>
      </w:r>
      <w:r w:rsidRPr="00507462">
        <w:rPr>
          <w:rFonts w:cs="Times New Roman"/>
          <w:lang w:val="en-US"/>
        </w:rPr>
        <w:t>ban fought in 937 events against one conflict actor. The Lashkar-e-Islam</w:t>
      </w:r>
      <w:r w:rsidR="007B658A" w:rsidRPr="00507462">
        <w:rPr>
          <w:rFonts w:cs="Times New Roman"/>
          <w:lang w:val="en-US"/>
        </w:rPr>
        <w:t xml:space="preserve"> militia</w:t>
      </w:r>
      <w:r w:rsidRPr="00507462">
        <w:rPr>
          <w:rFonts w:cs="Times New Roman"/>
          <w:lang w:val="en-US"/>
        </w:rPr>
        <w:t xml:space="preserve"> was engaged in 13 conflict events battling two enemies</w:t>
      </w:r>
      <w:r w:rsidR="007B658A" w:rsidRPr="00507462">
        <w:rPr>
          <w:rFonts w:cs="Times New Roman"/>
          <w:lang w:val="en-US"/>
        </w:rPr>
        <w:t>,</w:t>
      </w:r>
      <w:r w:rsidRPr="00507462">
        <w:rPr>
          <w:rFonts w:cs="Times New Roman"/>
          <w:lang w:val="en-US"/>
        </w:rPr>
        <w:t xml:space="preserve"> meaning that the Tal</w:t>
      </w:r>
      <w:r w:rsidR="007B658A" w:rsidRPr="00507462">
        <w:rPr>
          <w:rFonts w:cs="Times New Roman"/>
          <w:lang w:val="en-US"/>
        </w:rPr>
        <w:t>i</w:t>
      </w:r>
      <w:r w:rsidRPr="00507462">
        <w:rPr>
          <w:rFonts w:cs="Times New Roman"/>
          <w:lang w:val="en-US"/>
        </w:rPr>
        <w:t>ban is assigned a lower importance score than Lashkar-e-Islam</w:t>
      </w:r>
      <w:r w:rsidR="00A86B5D" w:rsidRPr="00507462">
        <w:rPr>
          <w:rFonts w:cs="Times New Roman"/>
          <w:lang w:val="en-US"/>
        </w:rPr>
        <w:t xml:space="preserve"> based on the number of nodes</w:t>
      </w:r>
      <w:r w:rsidRPr="00507462">
        <w:rPr>
          <w:rFonts w:cs="Times New Roman"/>
          <w:lang w:val="en-US"/>
        </w:rPr>
        <w:t xml:space="preserve">. Given our definition of dominant actors, this measure is not suitable for identifying the dominant actors or their change. </w:t>
      </w:r>
    </w:p>
    <w:p w14:paraId="4456DD5E" w14:textId="77777777" w:rsidR="001D5B69" w:rsidRPr="00507462" w:rsidRDefault="001D5B69" w:rsidP="00BE1628">
      <w:pPr>
        <w:spacing w:after="0" w:line="276" w:lineRule="auto"/>
        <w:rPr>
          <w:rFonts w:cs="Times New Roman"/>
          <w:lang w:val="en-US"/>
        </w:rPr>
      </w:pPr>
    </w:p>
    <w:p w14:paraId="217B8072" w14:textId="77777777" w:rsidR="001D5B69" w:rsidRPr="00507462" w:rsidRDefault="001D5B69" w:rsidP="00BE1628">
      <w:pPr>
        <w:spacing w:after="0" w:line="276" w:lineRule="auto"/>
        <w:rPr>
          <w:rFonts w:cs="Times New Roman"/>
          <w:lang w:val="en-US"/>
        </w:rPr>
      </w:pPr>
    </w:p>
    <w:p w14:paraId="58AC5E8D" w14:textId="77777777" w:rsidR="001D5B69" w:rsidRPr="00507462" w:rsidRDefault="001D5B69" w:rsidP="00BE1628">
      <w:pPr>
        <w:spacing w:after="0" w:line="276" w:lineRule="auto"/>
        <w:rPr>
          <w:rFonts w:cs="Times New Roman"/>
          <w:lang w:val="en-US"/>
        </w:rPr>
      </w:pPr>
    </w:p>
    <w:p w14:paraId="04AA3162" w14:textId="77777777" w:rsidR="001D5B69" w:rsidRPr="00507462" w:rsidRDefault="001D5B69" w:rsidP="00BE1628">
      <w:pPr>
        <w:spacing w:after="0" w:line="276" w:lineRule="auto"/>
        <w:rPr>
          <w:rFonts w:cs="Times New Roman"/>
          <w:lang w:val="en-US"/>
        </w:rPr>
      </w:pPr>
    </w:p>
    <w:p w14:paraId="65DDE5C7" w14:textId="77777777" w:rsidR="001D5B69" w:rsidRPr="00507462" w:rsidRDefault="001D5B69" w:rsidP="00BE1628">
      <w:pPr>
        <w:spacing w:after="0" w:line="276" w:lineRule="auto"/>
        <w:rPr>
          <w:rFonts w:cs="Times New Roman"/>
          <w:lang w:val="en-US"/>
        </w:rPr>
      </w:pPr>
    </w:p>
    <w:p w14:paraId="79DC9692" w14:textId="77777777" w:rsidR="001D5B69" w:rsidRPr="00507462" w:rsidRDefault="001D5B69" w:rsidP="00BE1628">
      <w:pPr>
        <w:spacing w:after="0" w:line="276" w:lineRule="auto"/>
        <w:rPr>
          <w:rFonts w:cs="Times New Roman"/>
          <w:lang w:val="en-US"/>
        </w:rPr>
      </w:pPr>
    </w:p>
    <w:p w14:paraId="136309F3" w14:textId="77777777" w:rsidR="001D5B69" w:rsidRPr="00507462" w:rsidRDefault="001D5B69" w:rsidP="00BE1628">
      <w:pPr>
        <w:spacing w:after="0" w:line="276" w:lineRule="auto"/>
        <w:rPr>
          <w:rFonts w:cs="Times New Roman"/>
          <w:lang w:val="en-US"/>
        </w:rPr>
      </w:pPr>
    </w:p>
    <w:p w14:paraId="57458ECA" w14:textId="77777777" w:rsidR="001D5B69" w:rsidRPr="00507462" w:rsidRDefault="001D5B69" w:rsidP="00BE1628">
      <w:pPr>
        <w:spacing w:after="0" w:line="276" w:lineRule="auto"/>
        <w:rPr>
          <w:rFonts w:cs="Times New Roman"/>
          <w:lang w:val="en-US"/>
        </w:rPr>
      </w:pPr>
    </w:p>
    <w:p w14:paraId="316D41A6" w14:textId="77777777" w:rsidR="001D5B69" w:rsidRPr="00507462" w:rsidRDefault="001D5B69" w:rsidP="00BE1628">
      <w:pPr>
        <w:spacing w:after="0" w:line="276" w:lineRule="auto"/>
        <w:rPr>
          <w:rFonts w:cs="Times New Roman"/>
          <w:lang w:val="en-US"/>
        </w:rPr>
      </w:pPr>
    </w:p>
    <w:p w14:paraId="0578F707" w14:textId="77777777" w:rsidR="001D5B69" w:rsidRPr="00507462" w:rsidRDefault="001D5B69" w:rsidP="00BE1628">
      <w:pPr>
        <w:spacing w:after="0" w:line="276" w:lineRule="auto"/>
        <w:rPr>
          <w:rFonts w:cs="Times New Roman"/>
          <w:lang w:val="en-US"/>
        </w:rPr>
      </w:pPr>
    </w:p>
    <w:p w14:paraId="7176FE6A" w14:textId="77777777" w:rsidR="001D5B69" w:rsidRPr="00507462" w:rsidRDefault="001D5B69" w:rsidP="00BE1628">
      <w:pPr>
        <w:spacing w:after="0" w:line="276" w:lineRule="auto"/>
        <w:rPr>
          <w:rFonts w:cs="Times New Roman"/>
          <w:lang w:val="en-US"/>
        </w:rPr>
      </w:pPr>
    </w:p>
    <w:p w14:paraId="766810F2" w14:textId="4B2D4B57" w:rsidR="001D5B69" w:rsidRPr="00507462" w:rsidRDefault="006454FF" w:rsidP="001D5B69">
      <w:pPr>
        <w:spacing w:after="0" w:line="276" w:lineRule="auto"/>
        <w:rPr>
          <w:rFonts w:cs="Times New Roman"/>
          <w:lang w:val="en-US"/>
        </w:rPr>
      </w:pPr>
      <w:r w:rsidRPr="00507462">
        <w:rPr>
          <w:rFonts w:cs="Times New Roman"/>
          <w:noProof/>
          <w:lang w:val="en-US"/>
        </w:rPr>
        <w:object w:dxaOrig="12540" w:dyaOrig="16340" w14:anchorId="45E7653F">
          <v:shape id="_x0000_i1031" type="#_x0000_t75" alt="" style="width:480.55pt;height:626.25pt;mso-width-percent:0;mso-height-percent:0;mso-width-percent:0;mso-height-percent:0" o:ole="">
            <v:imagedata r:id="rId19" o:title=""/>
          </v:shape>
          <o:OLEObject Type="Embed" ProgID="Excel.Sheet.12" ShapeID="_x0000_i1031" DrawAspect="Content" ObjectID="_1749456778" r:id="rId20"/>
        </w:object>
      </w:r>
    </w:p>
    <w:p w14:paraId="115F0E6D" w14:textId="77777777" w:rsidR="001D5B69" w:rsidRPr="00507462" w:rsidRDefault="001D5B69" w:rsidP="001D5B69">
      <w:pPr>
        <w:spacing w:after="0" w:line="276" w:lineRule="auto"/>
        <w:rPr>
          <w:rFonts w:cs="Times New Roman"/>
          <w:lang w:val="en-US"/>
        </w:rPr>
      </w:pPr>
    </w:p>
    <w:p w14:paraId="06B91E7A" w14:textId="77777777" w:rsidR="001D5B69" w:rsidRPr="00507462" w:rsidRDefault="001D5B69" w:rsidP="001D5B69">
      <w:pPr>
        <w:spacing w:after="0" w:line="276" w:lineRule="auto"/>
        <w:rPr>
          <w:rFonts w:cs="Times New Roman"/>
          <w:lang w:val="en-US"/>
        </w:rPr>
      </w:pPr>
    </w:p>
    <w:p w14:paraId="06D2EE9D" w14:textId="77777777" w:rsidR="001D5B69" w:rsidRPr="00507462" w:rsidRDefault="001D5B69" w:rsidP="001D5B69">
      <w:pPr>
        <w:spacing w:after="0" w:line="276" w:lineRule="auto"/>
        <w:rPr>
          <w:rFonts w:cs="Times New Roman"/>
          <w:lang w:val="en-US"/>
        </w:rPr>
      </w:pPr>
    </w:p>
    <w:p w14:paraId="6518AAAA" w14:textId="77777777" w:rsidR="001D5B69" w:rsidRPr="00507462" w:rsidRDefault="006454FF" w:rsidP="001D5B69">
      <w:pPr>
        <w:spacing w:after="0" w:line="276" w:lineRule="auto"/>
        <w:rPr>
          <w:rFonts w:cs="Times New Roman"/>
          <w:lang w:val="en-US"/>
        </w:rPr>
      </w:pPr>
      <w:r w:rsidRPr="00507462">
        <w:rPr>
          <w:rFonts w:cs="Times New Roman"/>
          <w:noProof/>
          <w:lang w:val="en-US"/>
        </w:rPr>
        <w:object w:dxaOrig="13160" w:dyaOrig="13500" w14:anchorId="5924095D">
          <v:shape id="_x0000_i1030" type="#_x0000_t75" alt="" style="width:488.1pt;height:496.45pt;mso-width-percent:0;mso-height-percent:0;mso-width-percent:0;mso-height-percent:0" o:ole="">
            <v:imagedata r:id="rId21" o:title=""/>
          </v:shape>
          <o:OLEObject Type="Embed" ProgID="Excel.Sheet.12" ShapeID="_x0000_i1030" DrawAspect="Content" ObjectID="_1749456779" r:id="rId22"/>
        </w:object>
      </w:r>
    </w:p>
    <w:p w14:paraId="7E582D58" w14:textId="77777777" w:rsidR="001D5B69" w:rsidRPr="00507462" w:rsidRDefault="001D5B69" w:rsidP="001D5B69">
      <w:pPr>
        <w:spacing w:after="0" w:line="276" w:lineRule="auto"/>
        <w:rPr>
          <w:rFonts w:cs="Times New Roman"/>
          <w:lang w:val="en-US"/>
        </w:rPr>
      </w:pPr>
    </w:p>
    <w:p w14:paraId="17D09743" w14:textId="77777777" w:rsidR="001D5B69" w:rsidRPr="00507462" w:rsidRDefault="001D5B69" w:rsidP="001D5B69">
      <w:pPr>
        <w:spacing w:after="0" w:line="276" w:lineRule="auto"/>
        <w:rPr>
          <w:rFonts w:cs="Times New Roman"/>
          <w:lang w:val="en-US"/>
        </w:rPr>
      </w:pPr>
    </w:p>
    <w:p w14:paraId="3847966B" w14:textId="77777777" w:rsidR="001D5B69" w:rsidRPr="00507462" w:rsidRDefault="001D5B69" w:rsidP="001D5B69">
      <w:pPr>
        <w:spacing w:after="0" w:line="276" w:lineRule="auto"/>
        <w:rPr>
          <w:rFonts w:cs="Times New Roman"/>
          <w:lang w:val="en-US"/>
        </w:rPr>
      </w:pPr>
    </w:p>
    <w:p w14:paraId="2D625FBD" w14:textId="77777777" w:rsidR="001D5B69" w:rsidRPr="00507462" w:rsidRDefault="001D5B69" w:rsidP="001D5B69">
      <w:pPr>
        <w:spacing w:after="0" w:line="276" w:lineRule="auto"/>
        <w:rPr>
          <w:rFonts w:cs="Times New Roman"/>
          <w:lang w:val="en-US"/>
        </w:rPr>
      </w:pPr>
    </w:p>
    <w:p w14:paraId="31FF9979" w14:textId="77777777" w:rsidR="001D5B69" w:rsidRPr="00507462" w:rsidRDefault="001D5B69" w:rsidP="001D5B69">
      <w:pPr>
        <w:spacing w:after="0" w:line="276" w:lineRule="auto"/>
        <w:rPr>
          <w:rFonts w:cs="Times New Roman"/>
          <w:lang w:val="en-US"/>
        </w:rPr>
      </w:pPr>
    </w:p>
    <w:p w14:paraId="35AF7932" w14:textId="77777777" w:rsidR="001D5B69" w:rsidRPr="00507462" w:rsidRDefault="001D5B69" w:rsidP="001D5B69">
      <w:pPr>
        <w:spacing w:after="0" w:line="276" w:lineRule="auto"/>
        <w:rPr>
          <w:rFonts w:cs="Times New Roman"/>
          <w:lang w:val="en-US"/>
        </w:rPr>
      </w:pPr>
    </w:p>
    <w:p w14:paraId="27C93C85" w14:textId="77777777" w:rsidR="001D5B69" w:rsidRPr="00507462" w:rsidRDefault="001D5B69" w:rsidP="001D5B69">
      <w:pPr>
        <w:spacing w:after="0" w:line="276" w:lineRule="auto"/>
        <w:rPr>
          <w:rFonts w:cs="Times New Roman"/>
          <w:lang w:val="en-US"/>
        </w:rPr>
      </w:pPr>
    </w:p>
    <w:p w14:paraId="6E238D7C" w14:textId="77777777" w:rsidR="001D5B69" w:rsidRPr="00507462" w:rsidRDefault="001D5B69" w:rsidP="001D5B69">
      <w:pPr>
        <w:spacing w:after="0" w:line="276" w:lineRule="auto"/>
        <w:rPr>
          <w:rFonts w:cs="Times New Roman"/>
          <w:lang w:val="en-US"/>
        </w:rPr>
      </w:pPr>
    </w:p>
    <w:p w14:paraId="64F7BFB6" w14:textId="77777777" w:rsidR="001D5B69" w:rsidRPr="00507462" w:rsidRDefault="006454FF" w:rsidP="001D5B69">
      <w:pPr>
        <w:spacing w:after="0" w:line="276" w:lineRule="auto"/>
        <w:rPr>
          <w:rFonts w:cs="Times New Roman"/>
          <w:lang w:val="en-US"/>
        </w:rPr>
      </w:pPr>
      <w:r w:rsidRPr="00507462">
        <w:rPr>
          <w:rFonts w:cs="Times New Roman"/>
          <w:noProof/>
          <w:lang w:val="en-US"/>
        </w:rPr>
        <w:object w:dxaOrig="14620" w:dyaOrig="22380" w14:anchorId="568808B4">
          <v:shape id="_x0000_i1029" type="#_x0000_t75" alt="" style="width:488.1pt;height:745.1pt;mso-width-percent:0;mso-height-percent:0;mso-width-percent:0;mso-height-percent:0" o:ole="">
            <v:imagedata r:id="rId23" o:title=""/>
          </v:shape>
          <o:OLEObject Type="Embed" ProgID="Excel.Sheet.12" ShapeID="_x0000_i1029" DrawAspect="Content" ObjectID="_1749456780" r:id="rId24"/>
        </w:object>
      </w:r>
    </w:p>
    <w:p w14:paraId="0F829817" w14:textId="77777777" w:rsidR="001D5B69" w:rsidRPr="00507462" w:rsidRDefault="006454FF" w:rsidP="001D5B69">
      <w:pPr>
        <w:spacing w:after="0" w:line="276" w:lineRule="auto"/>
        <w:rPr>
          <w:rFonts w:cs="Times New Roman"/>
          <w:lang w:val="en-US"/>
        </w:rPr>
      </w:pPr>
      <w:r w:rsidRPr="00507462">
        <w:rPr>
          <w:rFonts w:cs="Times New Roman"/>
          <w:noProof/>
          <w:lang w:val="en-US"/>
        </w:rPr>
        <w:object w:dxaOrig="14160" w:dyaOrig="15080" w14:anchorId="3BC2CC04">
          <v:shape id="_x0000_i1028" type="#_x0000_t75" alt="" style="width:485.6pt;height:518.25pt;mso-width-percent:0;mso-height-percent:0;mso-width-percent:0;mso-height-percent:0" o:ole="">
            <v:imagedata r:id="rId25" o:title=""/>
          </v:shape>
          <o:OLEObject Type="Embed" ProgID="Excel.Sheet.12" ShapeID="_x0000_i1028" DrawAspect="Content" ObjectID="_1749456781" r:id="rId26"/>
        </w:object>
      </w:r>
    </w:p>
    <w:p w14:paraId="20115E35" w14:textId="77777777" w:rsidR="001D5B69" w:rsidRPr="00507462" w:rsidRDefault="001D5B69" w:rsidP="001D5B69">
      <w:pPr>
        <w:spacing w:after="0" w:line="276" w:lineRule="auto"/>
        <w:rPr>
          <w:rFonts w:cs="Times New Roman"/>
          <w:i/>
          <w:iCs/>
          <w:lang w:val="en-US"/>
        </w:rPr>
      </w:pPr>
    </w:p>
    <w:p w14:paraId="5557E567" w14:textId="77777777" w:rsidR="001D5B69" w:rsidRPr="00507462" w:rsidRDefault="001D5B69" w:rsidP="001D5B69">
      <w:pPr>
        <w:spacing w:after="0" w:line="276" w:lineRule="auto"/>
        <w:rPr>
          <w:rFonts w:eastAsiaTheme="majorEastAsia" w:cs="Times New Roman"/>
          <w:b/>
          <w:color w:val="000000" w:themeColor="text1"/>
          <w:lang w:val="en-US"/>
        </w:rPr>
      </w:pPr>
      <w:r w:rsidRPr="00507462">
        <w:rPr>
          <w:rFonts w:cs="Times New Roman"/>
          <w:i/>
          <w:iCs/>
          <w:lang w:val="en-US"/>
        </w:rPr>
        <w:t>Table 6: Comparison of the results of the centrality measures used to identify dominant actors. Dominant actors in blue (beginning of the observed period) and red (end of the observed period). *DA means dominant actors.</w:t>
      </w:r>
    </w:p>
    <w:p w14:paraId="1D7C7617" w14:textId="77777777" w:rsidR="001D5B69" w:rsidRPr="00507462" w:rsidRDefault="001D5B69" w:rsidP="00BE1628">
      <w:pPr>
        <w:spacing w:after="0" w:line="276" w:lineRule="auto"/>
        <w:rPr>
          <w:rFonts w:cs="Times New Roman"/>
          <w:lang w:val="en-US"/>
        </w:rPr>
      </w:pPr>
    </w:p>
    <w:p w14:paraId="51AD49A8" w14:textId="51112827" w:rsidR="00AB4518" w:rsidRPr="00507462" w:rsidRDefault="00AB4518" w:rsidP="00BE1628">
      <w:pPr>
        <w:spacing w:after="0" w:line="276" w:lineRule="auto"/>
        <w:rPr>
          <w:rFonts w:cs="Times New Roman"/>
          <w:lang w:val="en-US"/>
        </w:rPr>
      </w:pPr>
      <w:r w:rsidRPr="00507462">
        <w:rPr>
          <w:rFonts w:cs="Times New Roman"/>
          <w:lang w:val="en-US"/>
        </w:rPr>
        <w:t xml:space="preserve">Second, we calculate </w:t>
      </w:r>
      <w:r w:rsidR="005B1BEC" w:rsidRPr="00507462">
        <w:rPr>
          <w:rFonts w:cs="Times New Roman"/>
          <w:lang w:val="en-US"/>
        </w:rPr>
        <w:t>e</w:t>
      </w:r>
      <w:r w:rsidRPr="00507462">
        <w:rPr>
          <w:rFonts w:cs="Times New Roman"/>
          <w:lang w:val="en-US"/>
        </w:rPr>
        <w:t xml:space="preserve">igenvector centrality. </w:t>
      </w:r>
      <w:r w:rsidR="005C08F9" w:rsidRPr="00507462">
        <w:rPr>
          <w:rFonts w:cs="Times New Roman"/>
          <w:lang w:val="en-US"/>
        </w:rPr>
        <w:t xml:space="preserve">As with </w:t>
      </w:r>
      <w:r w:rsidR="00FC7F96" w:rsidRPr="00507462">
        <w:rPr>
          <w:rFonts w:cs="Times New Roman"/>
          <w:lang w:val="en-US"/>
        </w:rPr>
        <w:t xml:space="preserve">the </w:t>
      </w:r>
      <w:r w:rsidRPr="00507462">
        <w:rPr>
          <w:rFonts w:cs="Times New Roman"/>
          <w:lang w:val="en-US"/>
        </w:rPr>
        <w:t xml:space="preserve">degree centrality, this measure considers the number of connected nodes and the total number of conflict events in which a given conflict actor was involved. In addition, </w:t>
      </w:r>
      <w:r w:rsidR="005B1BEC" w:rsidRPr="00507462">
        <w:rPr>
          <w:rFonts w:cs="Times New Roman"/>
          <w:lang w:val="en-US"/>
        </w:rPr>
        <w:t>e</w:t>
      </w:r>
      <w:r w:rsidRPr="00507462">
        <w:rPr>
          <w:rFonts w:cs="Times New Roman"/>
          <w:lang w:val="en-US"/>
        </w:rPr>
        <w:t>igenvector centrality assigns a higher score to nodes with well-connected neighbors. In our case, conflict actors fighting other conflict actors with a higher centrality score also receive more points for such connections.</w:t>
      </w:r>
      <w:r w:rsidR="00C956A2" w:rsidRPr="00507462">
        <w:rPr>
          <w:rFonts w:cs="Times New Roman"/>
          <w:lang w:val="en-US"/>
        </w:rPr>
        <w:t xml:space="preserve"> I</w:t>
      </w:r>
      <w:r w:rsidRPr="00507462">
        <w:rPr>
          <w:rFonts w:cs="Times New Roman"/>
          <w:lang w:val="en-US"/>
        </w:rPr>
        <w:t xml:space="preserve">n an undirected network of </w:t>
      </w:r>
      <w:r w:rsidRPr="00507462">
        <w:rPr>
          <w:rFonts w:cs="Times New Roman"/>
          <w:i/>
          <w:iCs/>
          <w:lang w:val="en-US"/>
        </w:rPr>
        <w:t>n</w:t>
      </w:r>
      <w:r w:rsidRPr="00507462">
        <w:rPr>
          <w:rFonts w:cs="Times New Roman"/>
          <w:lang w:val="en-US"/>
        </w:rPr>
        <w:t xml:space="preserve"> nodes, the </w:t>
      </w:r>
      <w:r w:rsidR="005B1BEC" w:rsidRPr="00507462">
        <w:rPr>
          <w:rFonts w:cs="Times New Roman"/>
          <w:lang w:val="en-US"/>
        </w:rPr>
        <w:t xml:space="preserve">eigenvector </w:t>
      </w:r>
      <w:r w:rsidRPr="00507462">
        <w:rPr>
          <w:rFonts w:cs="Times New Roman"/>
          <w:lang w:val="en-US"/>
        </w:rPr>
        <w:t xml:space="preserve">centrality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Pr="00507462">
        <w:rPr>
          <w:rFonts w:cs="Times New Roman"/>
          <w:lang w:val="en-US"/>
        </w:rPr>
        <w:t xml:space="preserve"> of node </w:t>
      </w:r>
      <w:r w:rsidRPr="00507462">
        <w:rPr>
          <w:rFonts w:cs="Times New Roman"/>
          <w:i/>
          <w:iCs/>
          <w:lang w:val="en-US"/>
        </w:rPr>
        <w:t>i</w:t>
      </w:r>
      <w:r w:rsidRPr="00507462">
        <w:rPr>
          <w:rFonts w:cs="Times New Roman"/>
          <w:lang w:val="en-US"/>
        </w:rPr>
        <w:t xml:space="preserve"> is proportional to the sum of the centralities of </w:t>
      </w:r>
      <w:r w:rsidRPr="00507462">
        <w:rPr>
          <w:rFonts w:cs="Times New Roman"/>
          <w:i/>
          <w:iCs/>
          <w:lang w:val="en-US"/>
        </w:rPr>
        <w:t>i</w:t>
      </w:r>
      <w:r w:rsidRPr="00507462">
        <w:rPr>
          <w:rFonts w:cs="Times New Roman"/>
          <w:lang w:val="en-US"/>
        </w:rPr>
        <w:t xml:space="preserve">’s neighbor. Thus, the </w:t>
      </w:r>
      <w:r w:rsidR="005B1BEC" w:rsidRPr="00507462">
        <w:rPr>
          <w:rFonts w:cs="Times New Roman"/>
          <w:lang w:val="en-US"/>
        </w:rPr>
        <w:t>e</w:t>
      </w:r>
      <w:r w:rsidRPr="00507462">
        <w:rPr>
          <w:rFonts w:cs="Times New Roman"/>
          <w:lang w:val="en-US"/>
        </w:rPr>
        <w:t>igenvector centrality is defined as</w:t>
      </w:r>
    </w:p>
    <w:p w14:paraId="7FEF9CF3" w14:textId="77777777" w:rsidR="00AB4518" w:rsidRPr="00507462" w:rsidRDefault="00000000" w:rsidP="00BE1628">
      <w:pPr>
        <w:spacing w:after="0" w:line="276" w:lineRule="auto"/>
        <w:rPr>
          <w:rFonts w:eastAsiaTheme="minorEastAsia"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r>
            <w:rPr>
              <w:rFonts w:ascii="Cambria Math" w:hAnsi="Cambria Math" w:cs="Times New Roman"/>
              <w:lang w:val="en-US"/>
            </w:rPr>
            <m:t xml:space="preserve">= </m:t>
          </m:r>
          <m:sSup>
            <m:sSupPr>
              <m:ctrlPr>
                <w:rPr>
                  <w:rFonts w:ascii="Cambria Math" w:hAnsi="Cambria Math" w:cs="Times New Roman"/>
                  <w:i/>
                  <w:lang w:val="en-US"/>
                </w:rPr>
              </m:ctrlPr>
            </m:sSupPr>
            <m:e>
              <m:r>
                <w:rPr>
                  <w:rFonts w:ascii="Cambria Math" w:hAnsi="Cambria Math" w:cs="Times New Roman"/>
                  <w:lang w:val="en-US"/>
                </w:rPr>
                <m:t>κ</m:t>
              </m:r>
            </m:e>
            <m:sup>
              <m:r>
                <w:rPr>
                  <w:rFonts w:ascii="Cambria Math" w:hAnsi="Cambria Math" w:cs="Times New Roman"/>
                  <w:lang w:val="en-US"/>
                </w:rPr>
                <m:t>-1</m:t>
              </m:r>
            </m:sup>
          </m:sSup>
          <m:r>
            <w:rPr>
              <w:rFonts w:ascii="Cambria Math" w:hAnsi="Cambria Math" w:cs="Times New Roman"/>
              <w:lang w:val="en-US"/>
            </w:rPr>
            <m:t xml:space="preserve"> </m:t>
          </m:r>
          <m:nary>
            <m:naryPr>
              <m:chr m:val="∑"/>
              <m:limLoc m:val="undOvr"/>
              <m:ctrlPr>
                <w:rPr>
                  <w:rFonts w:ascii="Cambria Math" w:hAnsi="Cambria Math" w:cs="Times New Roman"/>
                  <w:i/>
                  <w:lang w:val="en-US"/>
                </w:rPr>
              </m:ctrlPr>
            </m:naryPr>
            <m:sub>
              <m:r>
                <w:rPr>
                  <w:rFonts w:ascii="Cambria Math" w:hAnsi="Cambria Math" w:cs="Times New Roman"/>
                  <w:lang w:val="en-US"/>
                </w:rPr>
                <m:t>j=1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ij</m:t>
                  </m:r>
                </m:sub>
              </m:sSub>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j</m:t>
                  </m:r>
                </m:sub>
              </m:sSub>
            </m:e>
          </m:nary>
          <m:r>
            <w:rPr>
              <w:rFonts w:ascii="Cambria Math" w:hAnsi="Cambria Math" w:cs="Times New Roman"/>
              <w:lang w:val="en-US"/>
            </w:rPr>
            <m:t xml:space="preserve">  ,</m:t>
          </m:r>
        </m:oMath>
      </m:oMathPara>
    </w:p>
    <w:p w14:paraId="26651E33" w14:textId="77777777" w:rsidR="00AB4518" w:rsidRPr="00507462" w:rsidRDefault="00AB4518" w:rsidP="00BE1628">
      <w:pPr>
        <w:spacing w:after="0" w:line="276" w:lineRule="auto"/>
        <w:jc w:val="right"/>
        <w:rPr>
          <w:rFonts w:eastAsiaTheme="minorEastAsia" w:cs="Times New Roman"/>
          <w:lang w:val="en-US"/>
        </w:rPr>
      </w:pPr>
      <w:r w:rsidRPr="00507462">
        <w:rPr>
          <w:rFonts w:eastAsiaTheme="minorEastAsia" w:cs="Times New Roman"/>
          <w:lang w:val="en-US"/>
        </w:rPr>
        <w:t>(1)</w:t>
      </w:r>
    </w:p>
    <w:p w14:paraId="10445130" w14:textId="68E9D6C4" w:rsidR="00AB4518" w:rsidRPr="00507462" w:rsidRDefault="00AB4518" w:rsidP="00985B43">
      <w:pPr>
        <w:spacing w:after="0" w:line="276" w:lineRule="auto"/>
        <w:rPr>
          <w:rFonts w:eastAsiaTheme="minorEastAsia" w:cs="Times New Roman"/>
          <w:lang w:val="en-US"/>
        </w:rPr>
      </w:pPr>
      <w:r w:rsidRPr="00507462">
        <w:rPr>
          <w:rFonts w:eastAsiaTheme="minorEastAsia" w:cs="Times New Roman"/>
          <w:lang w:val="en-US"/>
        </w:rPr>
        <w:t xml:space="preserve">where the adjacency matrix is denoted as </w:t>
      </w:r>
      <m:oMath>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ij</m:t>
            </m:r>
          </m:sub>
        </m:sSub>
      </m:oMath>
      <w:r w:rsidRPr="00507462">
        <w:rPr>
          <w:rFonts w:eastAsiaTheme="minorEastAsia" w:cs="Times New Roman"/>
          <w:lang w:val="en-US"/>
        </w:rPr>
        <w:t xml:space="preserve"> and the constant of proportionality </w:t>
      </w:r>
      <m:oMath>
        <m:sSup>
          <m:sSupPr>
            <m:ctrlPr>
              <w:rPr>
                <w:rFonts w:ascii="Cambria Math" w:hAnsi="Cambria Math" w:cs="Times New Roman"/>
                <w:i/>
                <w:lang w:val="en-US"/>
              </w:rPr>
            </m:ctrlPr>
          </m:sSupPr>
          <m:e>
            <m:r>
              <w:rPr>
                <w:rFonts w:ascii="Cambria Math" w:hAnsi="Cambria Math" w:cs="Times New Roman"/>
                <w:lang w:val="en-US"/>
              </w:rPr>
              <m:t>κ</m:t>
            </m:r>
          </m:e>
          <m:sup>
            <m:r>
              <w:rPr>
                <w:rFonts w:ascii="Cambria Math" w:hAnsi="Cambria Math" w:cs="Times New Roman"/>
                <w:lang w:val="en-US"/>
              </w:rPr>
              <m:t>-1</m:t>
            </m:r>
          </m:sup>
        </m:sSup>
      </m:oMath>
      <w:r w:rsidRPr="00507462">
        <w:rPr>
          <w:rFonts w:eastAsiaTheme="minorEastAsia" w:cs="Times New Roman"/>
          <w:lang w:val="en-US"/>
        </w:rPr>
        <w:t xml:space="preserve"> is equal to the largest eigenvalue of the adjacency matrix </w:t>
      </w:r>
      <w:r w:rsidR="00230BC5" w:rsidRPr="00507462">
        <w:rPr>
          <w:rFonts w:eastAsiaTheme="minorEastAsia" w:cs="Times New Roman"/>
          <w:lang w:val="en-US"/>
        </w:rPr>
        <w:fldChar w:fldCharType="begin"/>
      </w:r>
      <w:r w:rsidR="00092080">
        <w:rPr>
          <w:rFonts w:eastAsiaTheme="minorEastAsia" w:cs="Times New Roman"/>
          <w:lang w:val="en-US"/>
        </w:rPr>
        <w:instrText xml:space="preserve"> ADDIN ZOTERO_ITEM CSL_CITATION {"citationID":"yRd2BShZ","properties":{"formattedCitation":"(Newman, 2018: 159\\uc0\\u8211{}161)","plainCitation":"(Newman, 2018: 159–161)","noteIndex":0},"citationItems":[{"id":2721,"uris":["http://zotero.org/groups/2700094/items/87VYZ3SH"],"itemData":{"id":2721,"type":"book","abstract":"The study of networks, including computer networks, social networks, and biological networks, has attracted enormous interest in recent years. The rise of the Internet and the wide availability of inexpensive computers have made it possible to gather and analyse network data on an unprecendented scale, and the development of new theoretical tools has allowed us to extract knowledge from networks of many different kinds. The study of networks is broadly interdisciplinary and developments have occurred in many fields, including mathematics, physics, computer and information sciences, biology, and the social science. This book brings together the most important breakthroughts in each of these fields and presents them in a unified fashion, highlighting the strong interconnections between work in different areas. Topics covered include the measurement of networks; methods for analysing network data, including methods developed in physics, statistics, and sociology; fundamentals of graph theory; computer algorithms, including spectral algorithms and community detection; mathematical models of networks such as random graph models and generative models; and models of processes taking place on networks.","event-place":"New York, NY","ISBN":"978-0-19-880509-0","language":"en","note":"DOI: 10.1093/oso/9780198805090.001.0001","publisher":"Oxford University Press","publisher-place":"New York, NY","title":"Networks","URL":"https://oxford.universitypressscholarship.com/view/10.1093/oso/9780198805090.001.0001/oso-9780198805090","author":[{"family":"Newman","given":"Mark"}],"accessed":{"date-parts":[["2022",5,3]]},"issued":{"date-parts":[["2018"]]}},"locator":"159-161","label":"page"}],"schema":"https://github.com/citation-style-language/schema/raw/master/csl-citation.json"} </w:instrText>
      </w:r>
      <w:r w:rsidR="00230BC5" w:rsidRPr="00507462">
        <w:rPr>
          <w:rFonts w:eastAsiaTheme="minorEastAsia" w:cs="Times New Roman"/>
          <w:lang w:val="en-US"/>
        </w:rPr>
        <w:fldChar w:fldCharType="separate"/>
      </w:r>
      <w:r w:rsidR="00092080" w:rsidRPr="00092080">
        <w:rPr>
          <w:rFonts w:cs="Times New Roman"/>
        </w:rPr>
        <w:t>(Newman, 2018: 159–161)</w:t>
      </w:r>
      <w:r w:rsidR="00230BC5" w:rsidRPr="00507462">
        <w:rPr>
          <w:rFonts w:eastAsiaTheme="minorEastAsia" w:cs="Times New Roman"/>
          <w:lang w:val="en-US"/>
        </w:rPr>
        <w:fldChar w:fldCharType="end"/>
      </w:r>
      <w:r w:rsidRPr="00507462">
        <w:rPr>
          <w:rFonts w:eastAsiaTheme="minorEastAsia" w:cs="Times New Roman"/>
          <w:lang w:val="en-US"/>
        </w:rPr>
        <w:t xml:space="preserve">. </w:t>
      </w:r>
      <w:r w:rsidR="00C956A2" w:rsidRPr="00507462">
        <w:rPr>
          <w:rFonts w:eastAsiaTheme="minorEastAsia" w:cs="Times New Roman"/>
          <w:lang w:val="en-US"/>
        </w:rPr>
        <w:t>U</w:t>
      </w:r>
      <w:r w:rsidRPr="00507462">
        <w:rPr>
          <w:rFonts w:eastAsiaTheme="minorEastAsia" w:cs="Times New Roman"/>
          <w:lang w:val="en-US"/>
        </w:rPr>
        <w:t xml:space="preserve">sing </w:t>
      </w:r>
      <w:r w:rsidR="005B1BEC" w:rsidRPr="00507462">
        <w:rPr>
          <w:rFonts w:eastAsiaTheme="minorEastAsia" w:cs="Times New Roman"/>
          <w:lang w:val="en-US"/>
        </w:rPr>
        <w:t>e</w:t>
      </w:r>
      <w:r w:rsidRPr="00507462">
        <w:rPr>
          <w:rFonts w:eastAsiaTheme="minorEastAsia" w:cs="Times New Roman"/>
          <w:lang w:val="en-US"/>
        </w:rPr>
        <w:t>igenvector centrality leads to identifying the same dominant actors as in the case of degree centrality.</w:t>
      </w:r>
    </w:p>
    <w:p w14:paraId="3853AACB" w14:textId="0BA5B162" w:rsidR="00D16364" w:rsidRPr="00507462" w:rsidRDefault="00D16364" w:rsidP="00985B43">
      <w:pPr>
        <w:spacing w:after="0" w:line="276" w:lineRule="auto"/>
        <w:rPr>
          <w:rFonts w:eastAsiaTheme="minorEastAsia" w:cs="Times New Roman"/>
          <w:lang w:val="en-US"/>
        </w:rPr>
      </w:pPr>
    </w:p>
    <w:p w14:paraId="7619FE24" w14:textId="77777777" w:rsidR="00D16364" w:rsidRPr="00507462" w:rsidRDefault="00D16364" w:rsidP="00D16364">
      <w:pPr>
        <w:spacing w:after="0" w:line="276" w:lineRule="auto"/>
        <w:rPr>
          <w:rFonts w:eastAsiaTheme="majorEastAsia" w:cs="Times New Roman"/>
          <w:b/>
          <w:color w:val="000000" w:themeColor="text1"/>
          <w:lang w:val="en-US"/>
        </w:rPr>
      </w:pPr>
      <w:r w:rsidRPr="00507462">
        <w:rPr>
          <w:rFonts w:cs="Times New Roman"/>
          <w:lang w:val="en-US"/>
        </w:rPr>
        <w:t xml:space="preserve">Third, we compute Katz centrality, which adds a small value to all nodes regardless of their connections and thus is a convenient measure for less connected networks. We define Katz centrality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Pr="00507462">
        <w:rPr>
          <w:rFonts w:cs="Times New Roman"/>
          <w:lang w:val="en-US"/>
        </w:rPr>
        <w:t xml:space="preserve"> in a network with </w:t>
      </w:r>
      <w:r w:rsidRPr="00507462">
        <w:rPr>
          <w:rFonts w:cs="Times New Roman"/>
          <w:i/>
          <w:iCs/>
          <w:lang w:val="en-US"/>
        </w:rPr>
        <w:t>n</w:t>
      </w:r>
      <w:r w:rsidRPr="00507462">
        <w:rPr>
          <w:rFonts w:cs="Times New Roman"/>
          <w:lang w:val="en-US"/>
        </w:rPr>
        <w:t xml:space="preserve"> nodes as </w:t>
      </w:r>
    </w:p>
    <w:p w14:paraId="5E37A97B" w14:textId="77777777" w:rsidR="00D16364" w:rsidRPr="00507462" w:rsidRDefault="00000000" w:rsidP="00D16364">
      <w:pPr>
        <w:spacing w:after="0" w:line="276" w:lineRule="auto"/>
        <w:rPr>
          <w:rFonts w:eastAsiaTheme="minorEastAsia"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i</m:t>
              </m:r>
            </m:sub>
          </m:sSub>
          <m:r>
            <w:rPr>
              <w:rFonts w:ascii="Cambria Math" w:eastAsiaTheme="minorEastAsia" w:hAnsi="Cambria Math" w:cs="Times New Roman"/>
              <w:lang w:val="en-US"/>
            </w:rPr>
            <m:t xml:space="preserve">= α </m:t>
          </m:r>
          <m:nary>
            <m:naryPr>
              <m:chr m:val="∑"/>
              <m:limLoc m:val="undOvr"/>
              <m:ctrlPr>
                <w:rPr>
                  <w:rFonts w:ascii="Cambria Math" w:eastAsiaTheme="minorEastAsia" w:hAnsi="Cambria Math" w:cs="Times New Roman"/>
                  <w:i/>
                  <w:color w:val="000000" w:themeColor="text1"/>
                  <w:lang w:val="en-US"/>
                </w:rPr>
              </m:ctrlPr>
            </m:naryPr>
            <m:sub>
              <m:r>
                <w:rPr>
                  <w:rFonts w:ascii="Cambria Math" w:eastAsiaTheme="minorEastAsia" w:hAnsi="Cambria Math" w:cs="Times New Roman"/>
                  <w:color w:val="000000" w:themeColor="text1"/>
                  <w:lang w:val="en-US"/>
                </w:rPr>
                <m:t>j</m:t>
              </m:r>
            </m:sub>
            <m:sup>
              <m:r>
                <w:rPr>
                  <w:rFonts w:ascii="Cambria Math" w:eastAsiaTheme="minorEastAsia" w:hAnsi="Cambria Math" w:cs="Times New Roman"/>
                  <w:color w:val="000000" w:themeColor="text1"/>
                  <w:lang w:val="en-US"/>
                </w:rPr>
                <m:t>n</m:t>
              </m:r>
            </m:sup>
            <m:e>
              <m:sSub>
                <m:sSubPr>
                  <m:ctrlPr>
                    <w:rPr>
                      <w:rFonts w:ascii="Cambria Math" w:eastAsiaTheme="minorEastAsia" w:hAnsi="Cambria Math" w:cs="Times New Roman"/>
                      <w:i/>
                      <w:color w:val="000000" w:themeColor="text1"/>
                      <w:lang w:val="en-US"/>
                    </w:rPr>
                  </m:ctrlPr>
                </m:sSubPr>
                <m:e>
                  <m:r>
                    <w:rPr>
                      <w:rFonts w:ascii="Cambria Math" w:eastAsiaTheme="minorEastAsia" w:hAnsi="Cambria Math" w:cs="Times New Roman"/>
                      <w:color w:val="000000" w:themeColor="text1"/>
                      <w:lang w:val="en-US"/>
                    </w:rPr>
                    <m:t>A</m:t>
                  </m:r>
                </m:e>
                <m:sub>
                  <m:r>
                    <w:rPr>
                      <w:rFonts w:ascii="Cambria Math" w:eastAsiaTheme="minorEastAsia" w:hAnsi="Cambria Math" w:cs="Times New Roman"/>
                      <w:color w:val="000000" w:themeColor="text1"/>
                      <w:lang w:val="en-US"/>
                    </w:rPr>
                    <m:t>ij</m:t>
                  </m:r>
                </m:sub>
              </m:sSub>
              <m:r>
                <w:rPr>
                  <w:rFonts w:ascii="Cambria Math" w:eastAsiaTheme="minorEastAsia" w:hAnsi="Cambria Math" w:cs="Times New Roman"/>
                  <w:color w:val="000000" w:themeColor="text1"/>
                  <w:lang w:val="en-US"/>
                </w:rPr>
                <m:t xml:space="preserve"> </m:t>
              </m:r>
              <m:sSub>
                <m:sSubPr>
                  <m:ctrlPr>
                    <w:rPr>
                      <w:rFonts w:ascii="Cambria Math" w:eastAsiaTheme="minorEastAsia" w:hAnsi="Cambria Math" w:cs="Times New Roman"/>
                      <w:i/>
                      <w:color w:val="000000" w:themeColor="text1"/>
                      <w:lang w:val="en-US"/>
                    </w:rPr>
                  </m:ctrlPr>
                </m:sSubPr>
                <m:e>
                  <m:r>
                    <w:rPr>
                      <w:rFonts w:ascii="Cambria Math" w:eastAsiaTheme="minorEastAsia" w:hAnsi="Cambria Math" w:cs="Times New Roman"/>
                      <w:color w:val="000000" w:themeColor="text1"/>
                      <w:lang w:val="en-US"/>
                    </w:rPr>
                    <m:t>x</m:t>
                  </m:r>
                </m:e>
                <m:sub>
                  <m:r>
                    <w:rPr>
                      <w:rFonts w:ascii="Cambria Math" w:eastAsiaTheme="minorEastAsia" w:hAnsi="Cambria Math" w:cs="Times New Roman"/>
                      <w:color w:val="000000" w:themeColor="text1"/>
                      <w:lang w:val="en-US"/>
                    </w:rPr>
                    <m:t>j</m:t>
                  </m:r>
                </m:sub>
              </m:sSub>
              <m:r>
                <w:rPr>
                  <w:rFonts w:ascii="Cambria Math" w:eastAsiaTheme="minorEastAsia" w:hAnsi="Cambria Math" w:cs="Times New Roman"/>
                  <w:color w:val="000000" w:themeColor="text1"/>
                  <w:lang w:val="en-US"/>
                </w:rPr>
                <m:t>+ β</m:t>
              </m:r>
            </m:e>
          </m:nary>
        </m:oMath>
      </m:oMathPara>
    </w:p>
    <w:p w14:paraId="186DBE02" w14:textId="77777777" w:rsidR="00D16364" w:rsidRPr="00507462" w:rsidRDefault="00D16364" w:rsidP="00D16364">
      <w:pPr>
        <w:spacing w:after="0" w:line="276" w:lineRule="auto"/>
        <w:jc w:val="right"/>
        <w:rPr>
          <w:rFonts w:eastAsiaTheme="minorEastAsia" w:cs="Times New Roman"/>
          <w:lang w:val="en-US"/>
        </w:rPr>
      </w:pPr>
      <w:r w:rsidRPr="00507462">
        <w:rPr>
          <w:rFonts w:eastAsiaTheme="minorEastAsia" w:cs="Times New Roman"/>
          <w:lang w:val="en-US"/>
        </w:rPr>
        <w:t>(2)</w:t>
      </w:r>
    </w:p>
    <w:p w14:paraId="451F22E6" w14:textId="77777777" w:rsidR="00D16364" w:rsidRPr="00507462" w:rsidRDefault="00D16364" w:rsidP="00D16364">
      <w:pPr>
        <w:spacing w:after="0" w:line="276" w:lineRule="auto"/>
        <w:rPr>
          <w:rFonts w:eastAsiaTheme="minorEastAsia" w:cs="Times New Roman"/>
          <w:lang w:val="en-US"/>
        </w:rPr>
      </w:pPr>
      <w:r w:rsidRPr="00507462">
        <w:rPr>
          <w:rFonts w:eastAsiaTheme="minorEastAsia" w:cs="Times New Roman"/>
          <w:lang w:val="en-US"/>
        </w:rPr>
        <w:t xml:space="preserve">where </w:t>
      </w:r>
      <m:oMath>
        <m:r>
          <w:rPr>
            <w:rFonts w:ascii="Cambria Math" w:eastAsiaTheme="minorEastAsia" w:hAnsi="Cambria Math" w:cs="Times New Roman"/>
            <w:lang w:val="en-US"/>
          </w:rPr>
          <m:t>α</m:t>
        </m:r>
      </m:oMath>
      <w:r w:rsidRPr="00507462">
        <w:rPr>
          <w:rFonts w:eastAsiaTheme="minorEastAsia" w:cs="Times New Roman"/>
          <w:lang w:val="en-US"/>
        </w:rPr>
        <w:t xml:space="preserve"> is the eigenvector centrality term summing all centralities of the nodes that point to node </w:t>
      </w:r>
      <w:r w:rsidRPr="00507462">
        <w:rPr>
          <w:rFonts w:eastAsiaTheme="minorEastAsia" w:cs="Times New Roman"/>
          <w:i/>
          <w:iCs/>
          <w:lang w:val="en-US"/>
        </w:rPr>
        <w:t>i</w:t>
      </w:r>
      <w:r w:rsidRPr="00507462">
        <w:rPr>
          <w:rFonts w:eastAsiaTheme="minorEastAsia" w:cs="Times New Roman"/>
          <w:lang w:val="en-US"/>
        </w:rPr>
        <w:t xml:space="preserve"> and </w:t>
      </w:r>
      <m:oMath>
        <m:r>
          <w:rPr>
            <w:rFonts w:ascii="Cambria Math" w:eastAsiaTheme="minorEastAsia" w:hAnsi="Cambria Math" w:cs="Times New Roman"/>
            <w:lang w:val="en-US"/>
          </w:rPr>
          <m:t>β</m:t>
        </m:r>
      </m:oMath>
      <w:r w:rsidRPr="00507462">
        <w:rPr>
          <w:rFonts w:eastAsiaTheme="minorEastAsia" w:cs="Times New Roman"/>
          <w:lang w:val="en-US"/>
        </w:rPr>
        <w:t xml:space="preserve"> is the constant adding extra value to each node in the network </w:t>
      </w:r>
      <w:r w:rsidRPr="00507462">
        <w:rPr>
          <w:rFonts w:cs="Times New Roman"/>
          <w:lang w:val="en-US"/>
        </w:rPr>
        <w:t>(Newman, 2018: 163)</w:t>
      </w:r>
      <w:r w:rsidRPr="00507462">
        <w:rPr>
          <w:rFonts w:eastAsiaTheme="minorEastAsia" w:cs="Times New Roman"/>
          <w:lang w:val="en-US"/>
        </w:rPr>
        <w:t>.</w:t>
      </w:r>
    </w:p>
    <w:p w14:paraId="568AB908" w14:textId="77777777" w:rsidR="00D16364" w:rsidRPr="00507462" w:rsidRDefault="00D16364" w:rsidP="00D16364">
      <w:pPr>
        <w:spacing w:after="0" w:line="276" w:lineRule="auto"/>
        <w:rPr>
          <w:rFonts w:eastAsiaTheme="minorEastAsia" w:cs="Times New Roman"/>
          <w:lang w:val="en-US"/>
        </w:rPr>
      </w:pPr>
    </w:p>
    <w:p w14:paraId="22E93BD4" w14:textId="5140553E" w:rsidR="00D16364" w:rsidRPr="00507462" w:rsidRDefault="00B95DCD" w:rsidP="00D16364">
      <w:pPr>
        <w:spacing w:after="0" w:line="276" w:lineRule="auto"/>
        <w:rPr>
          <w:rFonts w:eastAsiaTheme="minorEastAsia" w:cs="Times New Roman"/>
          <w:lang w:val="en-US"/>
        </w:rPr>
      </w:pPr>
      <w:r w:rsidRPr="00507462">
        <w:rPr>
          <w:rFonts w:eastAsiaTheme="minorEastAsia" w:cs="Times New Roman"/>
          <w:lang w:val="en-US"/>
        </w:rPr>
        <w:t>Our results</w:t>
      </w:r>
      <w:r w:rsidR="00D16364" w:rsidRPr="00507462">
        <w:rPr>
          <w:rFonts w:eastAsiaTheme="minorEastAsia" w:cs="Times New Roman"/>
          <w:lang w:val="en-US"/>
        </w:rPr>
        <w:t xml:space="preserve"> suggest</w:t>
      </w:r>
      <w:r w:rsidRPr="00507462">
        <w:rPr>
          <w:rFonts w:eastAsiaTheme="minorEastAsia" w:cs="Times New Roman"/>
          <w:lang w:val="en-US"/>
        </w:rPr>
        <w:t xml:space="preserve"> that</w:t>
      </w:r>
      <w:r w:rsidR="00D16364" w:rsidRPr="00507462">
        <w:rPr>
          <w:rFonts w:eastAsiaTheme="minorEastAsia" w:cs="Times New Roman"/>
          <w:lang w:val="en-US"/>
        </w:rPr>
        <w:t xml:space="preserve"> Katz centrality often assigns the same value to many conflict actors and identifies as important those that are connected to at least two other conflict actors. For instance, in 2008, the measure assigns higher importance to the Mangal tribe, which was involved in 12 conflict events with two other conflict actors, namely </w:t>
      </w:r>
      <w:proofErr w:type="spellStart"/>
      <w:r w:rsidR="00D16364" w:rsidRPr="00507462">
        <w:rPr>
          <w:rFonts w:eastAsiaTheme="minorEastAsia" w:cs="Times New Roman"/>
          <w:lang w:val="en-US"/>
        </w:rPr>
        <w:t>Turi</w:t>
      </w:r>
      <w:proofErr w:type="spellEnd"/>
      <w:r w:rsidR="00D16364" w:rsidRPr="00507462">
        <w:rPr>
          <w:rFonts w:eastAsiaTheme="minorEastAsia" w:cs="Times New Roman"/>
          <w:lang w:val="en-US"/>
        </w:rPr>
        <w:t xml:space="preserve"> and </w:t>
      </w:r>
      <w:proofErr w:type="spellStart"/>
      <w:r w:rsidR="00D16364" w:rsidRPr="00507462">
        <w:rPr>
          <w:rFonts w:eastAsiaTheme="minorEastAsia" w:cs="Times New Roman"/>
          <w:lang w:val="en-US"/>
        </w:rPr>
        <w:t>Bangesh</w:t>
      </w:r>
      <w:proofErr w:type="spellEnd"/>
      <w:r w:rsidR="00D16364" w:rsidRPr="00507462">
        <w:rPr>
          <w:rFonts w:eastAsiaTheme="minorEastAsia" w:cs="Times New Roman"/>
          <w:lang w:val="en-US"/>
        </w:rPr>
        <w:t xml:space="preserve"> tribes, than to the Afghan government</w:t>
      </w:r>
      <w:r w:rsidR="00B811D6" w:rsidRPr="00507462">
        <w:rPr>
          <w:rFonts w:eastAsiaTheme="minorEastAsia" w:cs="Times New Roman"/>
          <w:lang w:val="en-US"/>
        </w:rPr>
        <w:t>,</w:t>
      </w:r>
      <w:r w:rsidR="00D16364" w:rsidRPr="00507462">
        <w:rPr>
          <w:rFonts w:eastAsiaTheme="minorEastAsia" w:cs="Times New Roman"/>
          <w:lang w:val="en-US"/>
        </w:rPr>
        <w:t xml:space="preserve"> which was involved in 951 conflict events with two other conflict actors. This measure, mainly due to its use of constant </w:t>
      </w:r>
      <m:oMath>
        <m:r>
          <w:rPr>
            <w:rFonts w:ascii="Cambria Math" w:eastAsiaTheme="minorEastAsia" w:hAnsi="Cambria Math" w:cs="Times New Roman"/>
            <w:lang w:val="en-US"/>
          </w:rPr>
          <m:t>β</m:t>
        </m:r>
      </m:oMath>
      <w:r w:rsidR="00D16364" w:rsidRPr="00507462">
        <w:rPr>
          <w:rFonts w:eastAsiaTheme="minorEastAsia" w:cs="Times New Roman"/>
          <w:lang w:val="en-US"/>
        </w:rPr>
        <w:t>, undervalues less connected actors with high frequency involvement. Katz measure provides similar results as degree centrality and eigenvector centrality if used in less connected networks</w:t>
      </w:r>
      <w:r w:rsidR="00B341A6" w:rsidRPr="00507462">
        <w:rPr>
          <w:rFonts w:eastAsiaTheme="minorEastAsia" w:cs="Times New Roman"/>
          <w:lang w:val="en-US"/>
        </w:rPr>
        <w:t>,</w:t>
      </w:r>
      <w:r w:rsidR="00D16364" w:rsidRPr="00507462">
        <w:rPr>
          <w:rFonts w:eastAsiaTheme="minorEastAsia" w:cs="Times New Roman"/>
          <w:lang w:val="en-US"/>
        </w:rPr>
        <w:t xml:space="preserve"> such as the armed conflict in Colombia.</w:t>
      </w:r>
    </w:p>
    <w:p w14:paraId="68A8F846" w14:textId="77777777" w:rsidR="00D16364" w:rsidRPr="00507462" w:rsidRDefault="00D16364" w:rsidP="00D16364">
      <w:pPr>
        <w:spacing w:after="0" w:line="276" w:lineRule="auto"/>
        <w:rPr>
          <w:rFonts w:eastAsiaTheme="minorEastAsia" w:cs="Times New Roman"/>
          <w:lang w:val="en-US"/>
        </w:rPr>
      </w:pPr>
    </w:p>
    <w:p w14:paraId="2772F8C8" w14:textId="07466064" w:rsidR="009F0EFD" w:rsidRPr="00507462" w:rsidRDefault="00D16364" w:rsidP="009C6A36">
      <w:pPr>
        <w:spacing w:after="0" w:line="276" w:lineRule="auto"/>
        <w:rPr>
          <w:rFonts w:cs="Times New Roman"/>
          <w:lang w:val="en-US"/>
        </w:rPr>
      </w:pPr>
      <w:r w:rsidRPr="00507462">
        <w:rPr>
          <w:rFonts w:cs="Times New Roman"/>
          <w:lang w:val="en-US"/>
        </w:rPr>
        <w:t xml:space="preserve">In general, network centrality measures identify the most important nodes within the network. They differ based on the applied assumptions of what constitutes an important node within a network. Given </w:t>
      </w:r>
      <w:r w:rsidR="009A71A9" w:rsidRPr="00507462">
        <w:rPr>
          <w:rFonts w:cs="Times New Roman"/>
          <w:lang w:val="en-US"/>
        </w:rPr>
        <w:t>how we conceptualize</w:t>
      </w:r>
      <w:r w:rsidRPr="00507462">
        <w:rPr>
          <w:rFonts w:cs="Times New Roman"/>
          <w:lang w:val="en-US"/>
        </w:rPr>
        <w:t xml:space="preserve"> dominant actors, the centrality measures that adequately represent our </w:t>
      </w:r>
      <w:r w:rsidR="00851D00" w:rsidRPr="00507462">
        <w:rPr>
          <w:rFonts w:cs="Times New Roman"/>
          <w:lang w:val="en-US"/>
        </w:rPr>
        <w:t>conceptualization of dominant actors are degree centrality, eigenvector centrality, and to some extent Katz centrality.</w:t>
      </w:r>
    </w:p>
    <w:p w14:paraId="1C9B3B74" w14:textId="77777777" w:rsidR="00AB4518" w:rsidRPr="00507462" w:rsidRDefault="00AB4518" w:rsidP="00BE1628">
      <w:pPr>
        <w:spacing w:after="0" w:line="276" w:lineRule="auto"/>
        <w:rPr>
          <w:rFonts w:cs="Times New Roman"/>
          <w:lang w:val="en-US"/>
        </w:rPr>
      </w:pPr>
    </w:p>
    <w:p w14:paraId="3C606C80" w14:textId="7021B6C5" w:rsidR="009B4344" w:rsidRPr="00507462" w:rsidRDefault="009B4344" w:rsidP="00BE1628">
      <w:pPr>
        <w:pStyle w:val="Heading2"/>
        <w:spacing w:before="0" w:line="276" w:lineRule="auto"/>
        <w:rPr>
          <w:rFonts w:cs="Times New Roman"/>
          <w:lang w:val="en-US"/>
        </w:rPr>
      </w:pPr>
      <w:r w:rsidRPr="00507462">
        <w:rPr>
          <w:rFonts w:cs="Times New Roman"/>
          <w:lang w:val="en-US"/>
        </w:rPr>
        <w:t xml:space="preserve">Alternative </w:t>
      </w:r>
      <w:r w:rsidR="000E60A0" w:rsidRPr="00507462">
        <w:rPr>
          <w:rFonts w:cs="Times New Roman"/>
          <w:lang w:val="en-US"/>
        </w:rPr>
        <w:t xml:space="preserve">spatial shift </w:t>
      </w:r>
      <w:r w:rsidRPr="00507462">
        <w:rPr>
          <w:rFonts w:cs="Times New Roman"/>
          <w:lang w:val="en-US"/>
        </w:rPr>
        <w:t>explanation</w:t>
      </w:r>
    </w:p>
    <w:p w14:paraId="14B459EE" w14:textId="5E2DB2C8" w:rsidR="009C6A36" w:rsidRPr="00507462" w:rsidRDefault="009B4344" w:rsidP="0025555B">
      <w:pPr>
        <w:pStyle w:val="NoSpacing"/>
        <w:spacing w:line="276" w:lineRule="auto"/>
        <w:rPr>
          <w:rFonts w:ascii="Times New Roman" w:hAnsi="Times New Roman" w:cs="Times New Roman"/>
          <w:bCs/>
          <w:i/>
          <w:iCs/>
          <w:lang w:val="en-US"/>
        </w:rPr>
      </w:pPr>
      <w:r w:rsidRPr="00507462">
        <w:rPr>
          <w:rFonts w:ascii="Times New Roman" w:hAnsi="Times New Roman" w:cs="Times New Roman"/>
          <w:lang w:val="en-US"/>
        </w:rPr>
        <w:t>As an alternative explanation of spatial shift, we further consider the change in the proportion of</w:t>
      </w:r>
      <w:r w:rsidR="00294CD1" w:rsidRPr="00507462">
        <w:rPr>
          <w:rFonts w:ascii="Times New Roman" w:hAnsi="Times New Roman" w:cs="Times New Roman"/>
          <w:lang w:val="en-US"/>
        </w:rPr>
        <w:t xml:space="preserve"> how many</w:t>
      </w:r>
      <w:r w:rsidRPr="00507462">
        <w:rPr>
          <w:rFonts w:ascii="Times New Roman" w:hAnsi="Times New Roman" w:cs="Times New Roman"/>
          <w:lang w:val="en-US"/>
        </w:rPr>
        <w:t xml:space="preserve"> actors </w:t>
      </w:r>
      <w:r w:rsidR="00294CD1" w:rsidRPr="00507462">
        <w:rPr>
          <w:rFonts w:ascii="Times New Roman" w:hAnsi="Times New Roman" w:cs="Times New Roman"/>
          <w:lang w:val="en-US"/>
        </w:rPr>
        <w:t xml:space="preserve">are </w:t>
      </w:r>
      <w:r w:rsidRPr="00507462">
        <w:rPr>
          <w:rFonts w:ascii="Times New Roman" w:hAnsi="Times New Roman" w:cs="Times New Roman"/>
          <w:lang w:val="en-US"/>
        </w:rPr>
        <w:t xml:space="preserve">fighting the main state actors </w:t>
      </w:r>
      <w:r w:rsidR="00267497" w:rsidRPr="00507462">
        <w:rPr>
          <w:rFonts w:ascii="Times New Roman" w:hAnsi="Times New Roman" w:cs="Times New Roman"/>
          <w:lang w:val="en-US"/>
        </w:rPr>
        <w:t>in relation to</w:t>
      </w:r>
      <w:r w:rsidRPr="00507462">
        <w:rPr>
          <w:rFonts w:ascii="Times New Roman" w:hAnsi="Times New Roman" w:cs="Times New Roman"/>
          <w:lang w:val="en-US"/>
        </w:rPr>
        <w:t xml:space="preserve"> the overall number of actors involved </w:t>
      </w:r>
      <w:proofErr w:type="gramStart"/>
      <w:r w:rsidRPr="00507462">
        <w:rPr>
          <w:rFonts w:ascii="Times New Roman" w:hAnsi="Times New Roman" w:cs="Times New Roman"/>
          <w:lang w:val="en-US"/>
        </w:rPr>
        <w:t>in a given</w:t>
      </w:r>
      <w:proofErr w:type="gramEnd"/>
      <w:r w:rsidRPr="00507462">
        <w:rPr>
          <w:rFonts w:ascii="Times New Roman" w:hAnsi="Times New Roman" w:cs="Times New Roman"/>
          <w:lang w:val="en-US"/>
        </w:rPr>
        <w:t xml:space="preserve"> conflict</w:t>
      </w:r>
      <w:r w:rsidR="00267497" w:rsidRPr="00507462">
        <w:rPr>
          <w:rFonts w:ascii="Times New Roman" w:hAnsi="Times New Roman" w:cs="Times New Roman"/>
          <w:lang w:val="en-US"/>
        </w:rPr>
        <w:t>. We also consider</w:t>
      </w:r>
      <w:r w:rsidRPr="00507462">
        <w:rPr>
          <w:rFonts w:ascii="Times New Roman" w:hAnsi="Times New Roman" w:cs="Times New Roman"/>
          <w:lang w:val="en-US"/>
        </w:rPr>
        <w:t xml:space="preserve"> the change in the proportion conflict events that </w:t>
      </w:r>
      <w:r w:rsidR="00542DB8" w:rsidRPr="00507462">
        <w:rPr>
          <w:rFonts w:ascii="Times New Roman" w:hAnsi="Times New Roman" w:cs="Times New Roman"/>
          <w:lang w:val="en-US"/>
        </w:rPr>
        <w:t xml:space="preserve">the </w:t>
      </w:r>
      <w:r w:rsidRPr="00507462">
        <w:rPr>
          <w:rFonts w:ascii="Times New Roman" w:hAnsi="Times New Roman" w:cs="Times New Roman"/>
          <w:lang w:val="en-US"/>
        </w:rPr>
        <w:t xml:space="preserve">state actor was engaged </w:t>
      </w:r>
      <w:r w:rsidR="00542DB8" w:rsidRPr="00507462">
        <w:rPr>
          <w:rFonts w:ascii="Times New Roman" w:hAnsi="Times New Roman" w:cs="Times New Roman"/>
          <w:lang w:val="en-US"/>
        </w:rPr>
        <w:t xml:space="preserve">in, in relation </w:t>
      </w:r>
      <w:r w:rsidRPr="00507462">
        <w:rPr>
          <w:rFonts w:ascii="Times New Roman" w:hAnsi="Times New Roman" w:cs="Times New Roman"/>
          <w:bCs/>
          <w:lang w:val="en-US"/>
        </w:rPr>
        <w:t xml:space="preserve">to the total number of conflict events assigned to a given conflict. The results do not explain spatial shift, as there is no substantive difference between spatial change </w:t>
      </w:r>
      <w:r w:rsidR="00BA0AC2" w:rsidRPr="00507462">
        <w:rPr>
          <w:rFonts w:ascii="Times New Roman" w:hAnsi="Times New Roman" w:cs="Times New Roman"/>
          <w:bCs/>
          <w:lang w:val="en-US"/>
        </w:rPr>
        <w:t xml:space="preserve">(such as contraction or expansion) </w:t>
      </w:r>
      <w:r w:rsidRPr="00507462">
        <w:rPr>
          <w:rFonts w:ascii="Times New Roman" w:hAnsi="Times New Roman" w:cs="Times New Roman"/>
          <w:bCs/>
          <w:lang w:val="en-US"/>
        </w:rPr>
        <w:t xml:space="preserve">with </w:t>
      </w:r>
      <w:r w:rsidR="00294CD1" w:rsidRPr="00507462">
        <w:rPr>
          <w:rFonts w:ascii="Times New Roman" w:hAnsi="Times New Roman" w:cs="Times New Roman"/>
          <w:bCs/>
          <w:lang w:val="en-US"/>
        </w:rPr>
        <w:t xml:space="preserve">or </w:t>
      </w:r>
      <w:r w:rsidRPr="00507462">
        <w:rPr>
          <w:rFonts w:ascii="Times New Roman" w:hAnsi="Times New Roman" w:cs="Times New Roman"/>
          <w:bCs/>
          <w:lang w:val="en-US"/>
        </w:rPr>
        <w:t>without shift</w:t>
      </w:r>
      <w:r w:rsidR="001B4A1D">
        <w:rPr>
          <w:rFonts w:ascii="Times New Roman" w:hAnsi="Times New Roman" w:cs="Times New Roman"/>
          <w:bCs/>
          <w:lang w:val="en-US"/>
        </w:rPr>
        <w:t xml:space="preserve"> </w:t>
      </w:r>
      <w:r w:rsidR="00455D82" w:rsidRPr="00507462">
        <w:rPr>
          <w:rFonts w:ascii="Times New Roman" w:hAnsi="Times New Roman" w:cs="Times New Roman"/>
          <w:bCs/>
          <w:lang w:val="en-US"/>
        </w:rPr>
        <w:t>(see Table 7).</w:t>
      </w:r>
    </w:p>
    <w:p w14:paraId="0ECB7C69" w14:textId="77777777" w:rsidR="00720E7B" w:rsidRPr="00507462" w:rsidRDefault="00720E7B" w:rsidP="0025555B">
      <w:pPr>
        <w:pStyle w:val="NoSpacing"/>
        <w:spacing w:line="276" w:lineRule="auto"/>
        <w:rPr>
          <w:rFonts w:ascii="Times New Roman" w:hAnsi="Times New Roman" w:cs="Times New Roman"/>
          <w:bCs/>
          <w:i/>
          <w:iCs/>
          <w:lang w:val="en-US"/>
        </w:rPr>
      </w:pPr>
    </w:p>
    <w:p w14:paraId="4F5FC73D" w14:textId="46E1D9E6" w:rsidR="00720E7B" w:rsidRPr="00507462" w:rsidRDefault="006454FF" w:rsidP="00720E7B">
      <w:pPr>
        <w:spacing w:after="0" w:line="276" w:lineRule="auto"/>
        <w:rPr>
          <w:rFonts w:cs="Times New Roman"/>
          <w:lang w:val="en-US"/>
        </w:rPr>
      </w:pPr>
      <w:r w:rsidRPr="00507462">
        <w:rPr>
          <w:rFonts w:cs="Times New Roman"/>
          <w:noProof/>
          <w:lang w:val="en-US"/>
        </w:rPr>
        <w:object w:dxaOrig="13860" w:dyaOrig="12280" w14:anchorId="3B197B23">
          <v:shape id="_x0000_i1027" type="#_x0000_t75" alt="" style="width:483.05pt;height:431.15pt;mso-width-percent:0;mso-height-percent:0;mso-width-percent:0;mso-height-percent:0" o:ole="">
            <v:imagedata r:id="rId27" o:title=""/>
          </v:shape>
          <o:OLEObject Type="Embed" ProgID="Excel.Sheet.12" ShapeID="_x0000_i1027" DrawAspect="Content" ObjectID="_1749456782" r:id="rId28"/>
        </w:object>
      </w:r>
    </w:p>
    <w:p w14:paraId="193B0F71" w14:textId="77777777" w:rsidR="001B4A1D" w:rsidRDefault="001B4A1D">
      <w:pPr>
        <w:spacing w:line="276" w:lineRule="auto"/>
        <w:rPr>
          <w:rFonts w:cs="Times New Roman"/>
          <w:i/>
          <w:iCs/>
          <w:lang w:val="en-US"/>
        </w:rPr>
      </w:pPr>
    </w:p>
    <w:p w14:paraId="371DFADE" w14:textId="0AE1F32F" w:rsidR="00720E7B" w:rsidRPr="000E5F23" w:rsidRDefault="00720E7B" w:rsidP="000E5F23">
      <w:pPr>
        <w:spacing w:line="276" w:lineRule="auto"/>
        <w:rPr>
          <w:rFonts w:cs="Times New Roman"/>
          <w:lang w:val="en-US"/>
        </w:rPr>
      </w:pPr>
      <w:r w:rsidRPr="00507462">
        <w:rPr>
          <w:rFonts w:cs="Times New Roman"/>
          <w:i/>
          <w:iCs/>
          <w:lang w:val="en-US"/>
        </w:rPr>
        <w:t xml:space="preserve">Table 7: Proportion of the actors involved with the main state actor and proportion of conflict events with the involvement of the main state actor. </w:t>
      </w:r>
    </w:p>
    <w:p w14:paraId="4B0669B3" w14:textId="77777777" w:rsidR="001076FA" w:rsidRPr="00507462" w:rsidRDefault="001076FA" w:rsidP="00BE1628">
      <w:pPr>
        <w:spacing w:after="0" w:line="276" w:lineRule="auto"/>
        <w:rPr>
          <w:rFonts w:cs="Times New Roman"/>
          <w:lang w:val="en-US"/>
        </w:rPr>
      </w:pPr>
    </w:p>
    <w:p w14:paraId="52D2F0B9" w14:textId="3619153D" w:rsidR="00AB4518" w:rsidRPr="00507462" w:rsidRDefault="00AB4518" w:rsidP="00BE1628">
      <w:pPr>
        <w:pStyle w:val="Heading2"/>
        <w:spacing w:before="0" w:line="276" w:lineRule="auto"/>
        <w:rPr>
          <w:rFonts w:cs="Times New Roman"/>
          <w:lang w:val="en-US"/>
        </w:rPr>
      </w:pPr>
      <w:bookmarkStart w:id="26" w:name="_Toc103006772"/>
      <w:r w:rsidRPr="00507462">
        <w:rPr>
          <w:rFonts w:cs="Times New Roman"/>
          <w:lang w:val="en-US"/>
        </w:rPr>
        <w:t xml:space="preserve">Alternative </w:t>
      </w:r>
      <w:r w:rsidR="000E60A0" w:rsidRPr="00507462">
        <w:rPr>
          <w:rFonts w:cs="Times New Roman"/>
          <w:lang w:val="en-US"/>
        </w:rPr>
        <w:t xml:space="preserve">hotspot </w:t>
      </w:r>
      <w:r w:rsidRPr="00507462">
        <w:rPr>
          <w:rFonts w:cs="Times New Roman"/>
          <w:lang w:val="en-US"/>
        </w:rPr>
        <w:t>operationalization</w:t>
      </w:r>
      <w:bookmarkEnd w:id="26"/>
    </w:p>
    <w:p w14:paraId="557186BB" w14:textId="060D7A0D" w:rsidR="000F089B" w:rsidRPr="00507462" w:rsidRDefault="00AB4518" w:rsidP="00426159">
      <w:pPr>
        <w:spacing w:after="0" w:line="276" w:lineRule="auto"/>
        <w:rPr>
          <w:rFonts w:cs="Times New Roman"/>
          <w:lang w:val="en-US"/>
        </w:rPr>
      </w:pPr>
      <w:r w:rsidRPr="00507462">
        <w:rPr>
          <w:rFonts w:cs="Times New Roman"/>
          <w:lang w:val="en-US"/>
        </w:rPr>
        <w:t xml:space="preserve">We use the </w:t>
      </w:r>
      <w:proofErr w:type="spellStart"/>
      <w:r w:rsidRPr="00507462">
        <w:rPr>
          <w:rFonts w:cs="Times New Roman"/>
          <w:lang w:val="en-US"/>
        </w:rPr>
        <w:t>Getis</w:t>
      </w:r>
      <w:proofErr w:type="spellEnd"/>
      <w:r w:rsidRPr="00507462">
        <w:rPr>
          <w:rFonts w:cs="Times New Roman"/>
          <w:lang w:val="en-US"/>
        </w:rPr>
        <w:t xml:space="preserve">-Ord algorithm to identify hotspot locations </w:t>
      </w:r>
      <w:r w:rsidR="00E35CF8" w:rsidRPr="00507462">
        <w:rPr>
          <w:rFonts w:cs="Times New Roman"/>
          <w:noProof/>
          <w:lang w:val="en-US"/>
        </w:rPr>
        <w:t>(Getis and Ord, 1992)</w:t>
      </w:r>
      <w:r w:rsidRPr="00507462">
        <w:rPr>
          <w:rFonts w:cs="Times New Roman"/>
          <w:lang w:val="en-US"/>
        </w:rPr>
        <w:t>. We create squared grids to obtain the list of neighboring units and calculate z-scores for all units. In the article, we rely on the size of the grids, 50</w:t>
      </w:r>
      <w:r w:rsidR="007D5CF8" w:rsidRPr="00507462">
        <w:rPr>
          <w:rFonts w:cs="Times New Roman"/>
          <w:lang w:val="en-US"/>
        </w:rPr>
        <w:t>x</w:t>
      </w:r>
      <w:r w:rsidRPr="00507462">
        <w:rPr>
          <w:rFonts w:cs="Times New Roman"/>
          <w:lang w:val="en-US"/>
        </w:rPr>
        <w:t xml:space="preserve">50 km at the equator. Given the potential spatial error in the UCDP GED data estimated by </w:t>
      </w:r>
      <w:r w:rsidRPr="00507462">
        <w:rPr>
          <w:rFonts w:cs="Times New Roman"/>
          <w:noProof/>
          <w:lang w:val="en-US"/>
        </w:rPr>
        <w:t>Weidmann (2015)</w:t>
      </w:r>
      <w:r w:rsidRPr="00507462">
        <w:rPr>
          <w:rFonts w:cs="Times New Roman"/>
          <w:lang w:val="en-US"/>
        </w:rPr>
        <w:t>, we believe that smaller grids would be inappropriate.</w:t>
      </w:r>
      <w:r w:rsidRPr="00507462">
        <w:rPr>
          <w:rStyle w:val="EndnoteReference"/>
          <w:rFonts w:cs="Times New Roman"/>
          <w:lang w:val="en-US"/>
        </w:rPr>
        <w:endnoteReference w:id="30"/>
      </w:r>
      <w:r w:rsidR="000F089B" w:rsidRPr="00507462">
        <w:rPr>
          <w:rFonts w:cs="Times New Roman"/>
          <w:lang w:val="en-US"/>
        </w:rPr>
        <w:t xml:space="preserve"> To test </w:t>
      </w:r>
      <w:r w:rsidR="007D5CF8" w:rsidRPr="00507462">
        <w:rPr>
          <w:rFonts w:cs="Times New Roman"/>
          <w:lang w:val="en-US"/>
        </w:rPr>
        <w:t>our method’s</w:t>
      </w:r>
      <w:r w:rsidR="000F089B" w:rsidRPr="00507462">
        <w:rPr>
          <w:rFonts w:cs="Times New Roman"/>
          <w:lang w:val="en-US"/>
        </w:rPr>
        <w:t xml:space="preserve"> robustness for identifying spatial </w:t>
      </w:r>
      <w:r w:rsidR="00E547AA" w:rsidRPr="00507462">
        <w:rPr>
          <w:rFonts w:cs="Times New Roman"/>
          <w:lang w:val="en-US"/>
        </w:rPr>
        <w:t>shift</w:t>
      </w:r>
      <w:r w:rsidR="000F089B" w:rsidRPr="00507462">
        <w:rPr>
          <w:rFonts w:cs="Times New Roman"/>
          <w:lang w:val="en-US"/>
        </w:rPr>
        <w:t xml:space="preserve">, we calculate </w:t>
      </w:r>
      <w:proofErr w:type="spellStart"/>
      <w:r w:rsidR="000F089B" w:rsidRPr="00507462">
        <w:rPr>
          <w:rFonts w:cs="Times New Roman"/>
          <w:lang w:val="en-US"/>
        </w:rPr>
        <w:t>Getis</w:t>
      </w:r>
      <w:proofErr w:type="spellEnd"/>
      <w:r w:rsidR="003453F2" w:rsidRPr="00507462">
        <w:rPr>
          <w:rFonts w:cs="Times New Roman"/>
          <w:lang w:val="en-US"/>
        </w:rPr>
        <w:t>-</w:t>
      </w:r>
      <w:r w:rsidR="000F089B" w:rsidRPr="00507462">
        <w:rPr>
          <w:rFonts w:cs="Times New Roman"/>
          <w:lang w:val="en-US"/>
        </w:rPr>
        <w:t>Ord hotspots with larger grids, namely 75</w:t>
      </w:r>
      <w:r w:rsidR="003453F2" w:rsidRPr="00507462">
        <w:rPr>
          <w:rFonts w:cs="Times New Roman"/>
          <w:lang w:val="en-US"/>
        </w:rPr>
        <w:t>x</w:t>
      </w:r>
      <w:r w:rsidR="000F089B" w:rsidRPr="00507462">
        <w:rPr>
          <w:rFonts w:cs="Times New Roman"/>
          <w:lang w:val="en-US"/>
        </w:rPr>
        <w:t>75 km and 100</w:t>
      </w:r>
      <w:r w:rsidR="003453F2" w:rsidRPr="00507462">
        <w:rPr>
          <w:rFonts w:cs="Times New Roman"/>
          <w:lang w:val="en-US"/>
        </w:rPr>
        <w:t>x</w:t>
      </w:r>
      <w:r w:rsidR="000F089B" w:rsidRPr="00507462">
        <w:rPr>
          <w:rFonts w:cs="Times New Roman"/>
          <w:lang w:val="en-US"/>
        </w:rPr>
        <w:t>100 km at the equator</w:t>
      </w:r>
      <w:r w:rsidR="003453F2" w:rsidRPr="00507462">
        <w:rPr>
          <w:rFonts w:cs="Times New Roman"/>
          <w:lang w:val="en-US"/>
        </w:rPr>
        <w:t xml:space="preserve"> (see </w:t>
      </w:r>
      <w:r w:rsidR="00455D82" w:rsidRPr="000E5F23">
        <w:rPr>
          <w:rFonts w:cs="Times New Roman"/>
          <w:bCs/>
          <w:lang w:val="en-US"/>
        </w:rPr>
        <w:t>Table 8</w:t>
      </w:r>
      <w:r w:rsidR="003453F2" w:rsidRPr="00507462">
        <w:rPr>
          <w:rFonts w:cs="Times New Roman"/>
          <w:bCs/>
          <w:lang w:val="en-US"/>
        </w:rPr>
        <w:t xml:space="preserve">). </w:t>
      </w:r>
      <w:r w:rsidR="00B2428D" w:rsidRPr="00507462">
        <w:rPr>
          <w:rFonts w:cs="Times New Roman"/>
          <w:lang w:val="en-US"/>
        </w:rPr>
        <w:t>Our results show that even though</w:t>
      </w:r>
      <w:r w:rsidR="000F089B" w:rsidRPr="00507462">
        <w:rPr>
          <w:rFonts w:cs="Times New Roman"/>
          <w:lang w:val="en-US"/>
        </w:rPr>
        <w:t xml:space="preserve"> larger</w:t>
      </w:r>
      <w:r w:rsidR="00FD39F6" w:rsidRPr="00507462">
        <w:rPr>
          <w:rFonts w:cs="Times New Roman"/>
          <w:lang w:val="en-US"/>
        </w:rPr>
        <w:t>-</w:t>
      </w:r>
      <w:r w:rsidR="000F089B" w:rsidRPr="00507462">
        <w:rPr>
          <w:rFonts w:cs="Times New Roman"/>
          <w:lang w:val="en-US"/>
        </w:rPr>
        <w:t>size</w:t>
      </w:r>
      <w:r w:rsidR="00FD39F6" w:rsidRPr="00507462">
        <w:rPr>
          <w:rFonts w:cs="Times New Roman"/>
          <w:lang w:val="en-US"/>
        </w:rPr>
        <w:t>d</w:t>
      </w:r>
      <w:r w:rsidR="000F089B" w:rsidRPr="00507462">
        <w:rPr>
          <w:rFonts w:cs="Times New Roman"/>
          <w:lang w:val="en-US"/>
        </w:rPr>
        <w:t xml:space="preserve"> grids tend to produce smaller overlaps, all three </w:t>
      </w:r>
      <w:r w:rsidR="00FD39F6" w:rsidRPr="00507462">
        <w:rPr>
          <w:rFonts w:cs="Times New Roman"/>
          <w:lang w:val="en-US"/>
        </w:rPr>
        <w:t xml:space="preserve">grid </w:t>
      </w:r>
      <w:r w:rsidR="000F089B" w:rsidRPr="00507462">
        <w:rPr>
          <w:rFonts w:cs="Times New Roman"/>
          <w:lang w:val="en-US"/>
        </w:rPr>
        <w:t xml:space="preserve">sizes identify the same type of spatial change. </w:t>
      </w:r>
      <w:r w:rsidR="004D4C58" w:rsidRPr="00507462">
        <w:rPr>
          <w:rFonts w:cs="Times New Roman"/>
          <w:lang w:val="en-US"/>
        </w:rPr>
        <w:t>Thus,</w:t>
      </w:r>
      <w:r w:rsidR="000F089B" w:rsidRPr="00507462">
        <w:rPr>
          <w:rFonts w:cs="Times New Roman"/>
          <w:lang w:val="en-US"/>
        </w:rPr>
        <w:t xml:space="preserve"> we are confident that spatial change is not affected by our choice of</w:t>
      </w:r>
      <w:r w:rsidR="00706364" w:rsidRPr="00507462">
        <w:rPr>
          <w:rFonts w:cs="Times New Roman"/>
          <w:lang w:val="en-US"/>
        </w:rPr>
        <w:t xml:space="preserve"> </w:t>
      </w:r>
      <w:r w:rsidR="000F089B" w:rsidRPr="00507462">
        <w:rPr>
          <w:rFonts w:cs="Times New Roman"/>
          <w:lang w:val="en-US"/>
        </w:rPr>
        <w:t>grid size.</w:t>
      </w:r>
    </w:p>
    <w:p w14:paraId="7B1A9458" w14:textId="77777777" w:rsidR="00253D36" w:rsidRPr="00507462" w:rsidRDefault="00253D36" w:rsidP="00426159">
      <w:pPr>
        <w:spacing w:after="0" w:line="276" w:lineRule="auto"/>
        <w:rPr>
          <w:rFonts w:cs="Times New Roman"/>
          <w:lang w:val="en-US"/>
        </w:rPr>
      </w:pPr>
    </w:p>
    <w:p w14:paraId="64B27EE0" w14:textId="77777777" w:rsidR="00253D36" w:rsidRPr="00507462" w:rsidRDefault="00253D36" w:rsidP="00426159">
      <w:pPr>
        <w:spacing w:after="0" w:line="276" w:lineRule="auto"/>
        <w:rPr>
          <w:rFonts w:cs="Times New Roman"/>
          <w:lang w:val="en-US"/>
        </w:rPr>
      </w:pPr>
    </w:p>
    <w:p w14:paraId="3B57761D" w14:textId="77777777" w:rsidR="00253D36" w:rsidRPr="00507462" w:rsidRDefault="00253D36" w:rsidP="00426159">
      <w:pPr>
        <w:spacing w:after="0" w:line="276" w:lineRule="auto"/>
        <w:rPr>
          <w:rFonts w:cs="Times New Roman"/>
          <w:lang w:val="en-US"/>
        </w:rPr>
      </w:pPr>
    </w:p>
    <w:p w14:paraId="50617B0D" w14:textId="7F3D2455" w:rsidR="00253D36" w:rsidRPr="00507462" w:rsidRDefault="006454FF" w:rsidP="00426159">
      <w:pPr>
        <w:spacing w:after="0" w:line="276" w:lineRule="auto"/>
        <w:rPr>
          <w:rFonts w:cs="Times New Roman"/>
          <w:lang w:val="en-US"/>
        </w:rPr>
      </w:pPr>
      <w:r w:rsidRPr="00507462">
        <w:rPr>
          <w:rFonts w:cs="Times New Roman"/>
          <w:noProof/>
          <w:lang w:val="en-US"/>
        </w:rPr>
        <w:object w:dxaOrig="12060" w:dyaOrig="3980" w14:anchorId="167F68AF">
          <v:shape id="_x0000_i1026" type="#_x0000_t75" alt="" style="width:475.55pt;height:175pt;mso-width-percent:0;mso-height-percent:0;mso-width-percent:0;mso-height-percent:0" o:ole="">
            <v:imagedata r:id="rId29" o:title=""/>
          </v:shape>
          <o:OLEObject Type="Embed" ProgID="Excel.Sheet.12" ShapeID="_x0000_i1026" DrawAspect="Content" ObjectID="_1749456783" r:id="rId30"/>
        </w:object>
      </w:r>
    </w:p>
    <w:p w14:paraId="7F23E492" w14:textId="77777777" w:rsidR="00253D36" w:rsidRPr="00507462" w:rsidRDefault="00253D36" w:rsidP="00426159">
      <w:pPr>
        <w:spacing w:after="0" w:line="276" w:lineRule="auto"/>
        <w:rPr>
          <w:rFonts w:cs="Times New Roman"/>
          <w:lang w:val="en-US"/>
        </w:rPr>
      </w:pPr>
    </w:p>
    <w:p w14:paraId="1478A860" w14:textId="4E0FFCFE" w:rsidR="00253D36" w:rsidRPr="00507462" w:rsidRDefault="00253D36" w:rsidP="000E5F23">
      <w:pPr>
        <w:spacing w:line="276" w:lineRule="auto"/>
        <w:jc w:val="left"/>
        <w:rPr>
          <w:rFonts w:cs="Times New Roman"/>
          <w:lang w:val="en-US"/>
        </w:rPr>
      </w:pPr>
      <w:r w:rsidRPr="00507462">
        <w:rPr>
          <w:rFonts w:cs="Times New Roman"/>
          <w:i/>
          <w:iCs/>
          <w:lang w:val="en-US"/>
        </w:rPr>
        <w:t>Table 8: Results of the alternative grid specification. *SC means spatial change.</w:t>
      </w:r>
    </w:p>
    <w:p w14:paraId="146286CB" w14:textId="6B01BB30" w:rsidR="00DA3808" w:rsidRPr="00507462" w:rsidRDefault="00DA3808" w:rsidP="00BE1628">
      <w:pPr>
        <w:spacing w:after="0" w:line="276" w:lineRule="auto"/>
        <w:rPr>
          <w:rFonts w:cs="Times New Roman"/>
          <w:lang w:val="en-US"/>
        </w:rPr>
      </w:pPr>
    </w:p>
    <w:p w14:paraId="00A24C38" w14:textId="2336BFE0" w:rsidR="00426159" w:rsidRPr="00507462" w:rsidRDefault="000F089B" w:rsidP="0025555B">
      <w:pPr>
        <w:pStyle w:val="Heading2"/>
        <w:spacing w:line="276" w:lineRule="auto"/>
        <w:rPr>
          <w:rFonts w:cs="Times New Roman"/>
          <w:lang w:val="en-US"/>
        </w:rPr>
      </w:pPr>
      <w:bookmarkStart w:id="27" w:name="_Toc103006773"/>
      <w:r w:rsidRPr="00507462">
        <w:rPr>
          <w:rFonts w:cs="Times New Roman"/>
          <w:lang w:val="en-US"/>
        </w:rPr>
        <w:t xml:space="preserve">Alternative </w:t>
      </w:r>
      <w:r w:rsidR="000E60A0" w:rsidRPr="00507462">
        <w:rPr>
          <w:rFonts w:cs="Times New Roman"/>
          <w:lang w:val="en-US"/>
        </w:rPr>
        <w:t xml:space="preserve">conflict shape </w:t>
      </w:r>
      <w:r w:rsidR="00D3259D" w:rsidRPr="00507462">
        <w:rPr>
          <w:rFonts w:cs="Times New Roman"/>
          <w:lang w:val="en-US"/>
        </w:rPr>
        <w:t>operationalization</w:t>
      </w:r>
      <w:r w:rsidRPr="00507462">
        <w:rPr>
          <w:rFonts w:cs="Times New Roman"/>
          <w:lang w:val="en-US"/>
        </w:rPr>
        <w:t xml:space="preserve"> </w:t>
      </w:r>
      <w:bookmarkEnd w:id="27"/>
    </w:p>
    <w:p w14:paraId="4F52222C" w14:textId="616467A7" w:rsidR="00E95BF7" w:rsidRPr="00507462" w:rsidRDefault="00DB33E9" w:rsidP="00BE1628">
      <w:pPr>
        <w:spacing w:after="0" w:line="276" w:lineRule="auto"/>
        <w:rPr>
          <w:rFonts w:cs="Times New Roman"/>
          <w:lang w:val="en-US"/>
        </w:rPr>
      </w:pPr>
      <w:r w:rsidRPr="00507462">
        <w:rPr>
          <w:rFonts w:cs="Times New Roman"/>
          <w:lang w:val="en-US"/>
        </w:rPr>
        <w:t>How</w:t>
      </w:r>
      <w:r w:rsidR="00C956A2" w:rsidRPr="00507462">
        <w:rPr>
          <w:rFonts w:cs="Times New Roman"/>
          <w:lang w:val="en-US"/>
        </w:rPr>
        <w:t xml:space="preserve"> </w:t>
      </w:r>
      <w:r w:rsidR="000F089B" w:rsidRPr="00507462">
        <w:rPr>
          <w:rFonts w:cs="Times New Roman"/>
          <w:lang w:val="en-US"/>
        </w:rPr>
        <w:t xml:space="preserve">we form the buffer for the final conflict shape polygons might affect the type of identified spatial change. </w:t>
      </w:r>
      <w:r w:rsidR="00C956A2" w:rsidRPr="00507462">
        <w:rPr>
          <w:rFonts w:cs="Times New Roman"/>
          <w:lang w:val="en-US"/>
        </w:rPr>
        <w:t>W</w:t>
      </w:r>
      <w:r w:rsidR="000F089B" w:rsidRPr="00507462">
        <w:rPr>
          <w:rFonts w:cs="Times New Roman"/>
          <w:lang w:val="en-US"/>
        </w:rPr>
        <w:t xml:space="preserve">e use a 50 km buffer </w:t>
      </w:r>
      <w:r w:rsidR="000F089B" w:rsidRPr="00507462">
        <w:rPr>
          <w:rFonts w:eastAsiaTheme="minorEastAsia" w:cs="Times New Roman"/>
          <w:lang w:val="en-US"/>
        </w:rPr>
        <w:t>to mitigate potential spatial errors in the</w:t>
      </w:r>
      <w:r w:rsidR="000F089B" w:rsidRPr="00507462">
        <w:rPr>
          <w:rFonts w:cs="Times New Roman"/>
          <w:lang w:val="en-US"/>
        </w:rPr>
        <w:t xml:space="preserve"> UCDP GED estimated by </w:t>
      </w:r>
      <w:r w:rsidR="000F089B" w:rsidRPr="00507462">
        <w:rPr>
          <w:rFonts w:cs="Times New Roman"/>
          <w:noProof/>
          <w:lang w:val="en-US"/>
        </w:rPr>
        <w:t>Weidmann (2015)</w:t>
      </w:r>
      <w:r w:rsidR="000F089B" w:rsidRPr="00507462">
        <w:rPr>
          <w:rFonts w:cs="Times New Roman"/>
          <w:lang w:val="en-US"/>
        </w:rPr>
        <w:t xml:space="preserve">. We also build conflict shapes with buffers of 75 km and 100 km to test </w:t>
      </w:r>
      <w:r w:rsidRPr="00507462">
        <w:rPr>
          <w:rFonts w:cs="Times New Roman"/>
          <w:lang w:val="en-US"/>
        </w:rPr>
        <w:t xml:space="preserve">our results’ </w:t>
      </w:r>
      <w:r w:rsidR="000F089B" w:rsidRPr="00507462">
        <w:rPr>
          <w:rFonts w:cs="Times New Roman"/>
          <w:lang w:val="en-US"/>
        </w:rPr>
        <w:t xml:space="preserve">stability. </w:t>
      </w:r>
      <w:r w:rsidR="00C956A2" w:rsidRPr="00507462">
        <w:rPr>
          <w:rFonts w:cs="Times New Roman"/>
          <w:lang w:val="en-US"/>
        </w:rPr>
        <w:t>W</w:t>
      </w:r>
      <w:r w:rsidR="000F089B" w:rsidRPr="00507462">
        <w:rPr>
          <w:rFonts w:cs="Times New Roman"/>
          <w:lang w:val="en-US"/>
        </w:rPr>
        <w:t xml:space="preserve">e identify the same spatial </w:t>
      </w:r>
      <w:r w:rsidR="00BE019F" w:rsidRPr="00507462">
        <w:rPr>
          <w:rFonts w:cs="Times New Roman"/>
          <w:lang w:val="en-US"/>
        </w:rPr>
        <w:t xml:space="preserve">shifts </w:t>
      </w:r>
      <w:r w:rsidR="000F089B" w:rsidRPr="00507462">
        <w:rPr>
          <w:rFonts w:cs="Times New Roman"/>
          <w:lang w:val="en-US"/>
        </w:rPr>
        <w:t>regardless of the buffer sizes</w:t>
      </w:r>
      <w:r w:rsidR="009851F6" w:rsidRPr="00507462">
        <w:rPr>
          <w:rFonts w:cs="Times New Roman"/>
          <w:lang w:val="en-US"/>
        </w:rPr>
        <w:t xml:space="preserve">, the only exception </w:t>
      </w:r>
      <w:r w:rsidRPr="00507462">
        <w:rPr>
          <w:rFonts w:cs="Times New Roman"/>
          <w:lang w:val="en-US"/>
        </w:rPr>
        <w:t xml:space="preserve">being </w:t>
      </w:r>
      <w:r w:rsidR="009851F6" w:rsidRPr="00507462">
        <w:rPr>
          <w:rFonts w:cs="Times New Roman"/>
          <w:lang w:val="en-US"/>
        </w:rPr>
        <w:t>Colombia in 2012–2016</w:t>
      </w:r>
      <w:r w:rsidR="00EE50A8">
        <w:rPr>
          <w:rFonts w:cs="Times New Roman"/>
          <w:lang w:val="en-US"/>
        </w:rPr>
        <w:t>,</w:t>
      </w:r>
      <w:r w:rsidR="00B30EC7">
        <w:rPr>
          <w:rFonts w:cs="Times New Roman"/>
          <w:lang w:val="en-US"/>
        </w:rPr>
        <w:t xml:space="preserve"> where the buffer size affected the location of hotspots </w:t>
      </w:r>
      <w:r w:rsidR="00E3477C">
        <w:rPr>
          <w:rFonts w:cs="Times New Roman"/>
          <w:lang w:val="en-US"/>
        </w:rPr>
        <w:t xml:space="preserve">resulting in </w:t>
      </w:r>
      <w:r w:rsidR="00DD6462">
        <w:rPr>
          <w:rFonts w:cs="Times New Roman"/>
          <w:lang w:val="en-US"/>
        </w:rPr>
        <w:t xml:space="preserve">the </w:t>
      </w:r>
      <w:r w:rsidR="00E3477C">
        <w:rPr>
          <w:rFonts w:cs="Times New Roman"/>
          <w:lang w:val="en-US"/>
        </w:rPr>
        <w:t xml:space="preserve">hotspot </w:t>
      </w:r>
      <w:r w:rsidR="00DD6462">
        <w:rPr>
          <w:rFonts w:cs="Times New Roman"/>
          <w:lang w:val="en-US"/>
        </w:rPr>
        <w:t xml:space="preserve">overlap of </w:t>
      </w:r>
      <w:r w:rsidR="00EE50A8">
        <w:rPr>
          <w:rFonts w:cs="Times New Roman"/>
          <w:lang w:val="en-US"/>
        </w:rPr>
        <w:t>12.2 percent</w:t>
      </w:r>
      <w:r w:rsidR="009851F6" w:rsidRPr="00507462">
        <w:rPr>
          <w:rFonts w:cs="Times New Roman"/>
          <w:lang w:val="en-US"/>
        </w:rPr>
        <w:t xml:space="preserve">. </w:t>
      </w:r>
    </w:p>
    <w:p w14:paraId="3FB4B277" w14:textId="21FA1758" w:rsidR="00426159" w:rsidRPr="00507462" w:rsidRDefault="00426159" w:rsidP="00BE1628">
      <w:pPr>
        <w:spacing w:after="0" w:line="276" w:lineRule="auto"/>
        <w:rPr>
          <w:rFonts w:cs="Times New Roman"/>
          <w:lang w:val="en-US"/>
        </w:rPr>
      </w:pPr>
    </w:p>
    <w:p w14:paraId="5BE0C266" w14:textId="4C94DF00" w:rsidR="00D273A0" w:rsidRPr="00507462" w:rsidRDefault="00426159" w:rsidP="00D273A0">
      <w:pPr>
        <w:spacing w:after="0" w:line="276" w:lineRule="auto"/>
        <w:rPr>
          <w:rFonts w:cs="Times New Roman"/>
          <w:lang w:val="en-US"/>
        </w:rPr>
      </w:pPr>
      <w:r w:rsidRPr="00507462">
        <w:rPr>
          <w:rFonts w:cs="Times New Roman"/>
          <w:lang w:val="en-US"/>
        </w:rPr>
        <w:t xml:space="preserve">We further assess the results of building the conflict shape based on conflict dyads, i.e., pairs of conflict actors, as reflected in georeferenced event datasets, such as UCDP GED </w:t>
      </w:r>
      <w:r w:rsidRPr="00507462">
        <w:rPr>
          <w:rFonts w:cs="Times New Roman"/>
        </w:rPr>
        <w:t>(Sundberg and Melander, 2013)</w:t>
      </w:r>
      <w:r w:rsidRPr="00507462">
        <w:rPr>
          <w:rFonts w:cs="Times New Roman"/>
          <w:lang w:val="en-US"/>
        </w:rPr>
        <w:t xml:space="preserve">. Figure </w:t>
      </w:r>
      <w:r w:rsidR="00235F54">
        <w:rPr>
          <w:rFonts w:cs="Times New Roman"/>
          <w:lang w:val="en-US"/>
        </w:rPr>
        <w:t>8</w:t>
      </w:r>
      <w:r w:rsidRPr="00507462">
        <w:rPr>
          <w:rFonts w:cs="Times New Roman"/>
          <w:lang w:val="en-US"/>
        </w:rPr>
        <w:t xml:space="preserve"> shows the difference between our approach and the dyadic one in the conflict in Syria/Iraq. In map </w:t>
      </w:r>
      <w:r w:rsidR="00235F54">
        <w:rPr>
          <w:rFonts w:cs="Times New Roman"/>
          <w:lang w:val="en-US"/>
        </w:rPr>
        <w:t>8</w:t>
      </w:r>
      <w:r w:rsidR="0078180B" w:rsidRPr="00507462">
        <w:rPr>
          <w:rFonts w:cs="Times New Roman"/>
          <w:lang w:val="en-US"/>
        </w:rPr>
        <w:t>.1</w:t>
      </w:r>
      <w:proofErr w:type="gramStart"/>
      <w:r w:rsidRPr="00507462">
        <w:rPr>
          <w:rFonts w:cs="Times New Roman"/>
          <w:lang w:val="en-US"/>
        </w:rPr>
        <w:t>,  the</w:t>
      </w:r>
      <w:proofErr w:type="gramEnd"/>
      <w:r w:rsidRPr="00507462">
        <w:rPr>
          <w:rFonts w:cs="Times New Roman"/>
          <w:lang w:val="en-US"/>
        </w:rPr>
        <w:t xml:space="preserve"> conflict shape</w:t>
      </w:r>
      <w:r w:rsidR="00FB6324" w:rsidRPr="00507462">
        <w:rPr>
          <w:rFonts w:cs="Times New Roman"/>
          <w:lang w:val="en-US"/>
        </w:rPr>
        <w:t xml:space="preserve"> is</w:t>
      </w:r>
      <w:r w:rsidRPr="00507462">
        <w:rPr>
          <w:rFonts w:cs="Times New Roman"/>
          <w:lang w:val="en-US"/>
        </w:rPr>
        <w:t xml:space="preserve"> based on conceptualizing conflict as a fluid multi-actor phenomenon. In map </w:t>
      </w:r>
      <w:r w:rsidR="00235F54">
        <w:rPr>
          <w:rFonts w:cs="Times New Roman"/>
          <w:lang w:val="en-US"/>
        </w:rPr>
        <w:t>8</w:t>
      </w:r>
      <w:r w:rsidR="0078180B" w:rsidRPr="00507462">
        <w:rPr>
          <w:rFonts w:cs="Times New Roman"/>
          <w:lang w:val="en-US"/>
        </w:rPr>
        <w:t>.2</w:t>
      </w:r>
      <w:proofErr w:type="gramStart"/>
      <w:r w:rsidRPr="00507462">
        <w:rPr>
          <w:rFonts w:cs="Times New Roman"/>
          <w:lang w:val="en-US"/>
        </w:rPr>
        <w:t>,  the</w:t>
      </w:r>
      <w:proofErr w:type="gramEnd"/>
      <w:r w:rsidRPr="00507462">
        <w:rPr>
          <w:rFonts w:cs="Times New Roman"/>
          <w:lang w:val="en-US"/>
        </w:rPr>
        <w:t xml:space="preserve"> conflict shape </w:t>
      </w:r>
      <w:r w:rsidR="00BF2F8A" w:rsidRPr="00507462">
        <w:rPr>
          <w:rFonts w:cs="Times New Roman"/>
          <w:lang w:val="en-US"/>
        </w:rPr>
        <w:t xml:space="preserve">is </w:t>
      </w:r>
      <w:r w:rsidRPr="00507462">
        <w:rPr>
          <w:rFonts w:cs="Times New Roman"/>
          <w:lang w:val="en-US"/>
        </w:rPr>
        <w:t>based on conceptualizing it as a dyad. The</w:t>
      </w:r>
      <w:r w:rsidR="00BF2F8A" w:rsidRPr="00507462">
        <w:rPr>
          <w:rFonts w:cs="Times New Roman"/>
          <w:lang w:val="en-US"/>
        </w:rPr>
        <w:t xml:space="preserve"> conflict in Iraq’s</w:t>
      </w:r>
      <w:r w:rsidRPr="00507462">
        <w:rPr>
          <w:rFonts w:cs="Times New Roman"/>
          <w:lang w:val="en-US"/>
        </w:rPr>
        <w:t xml:space="preserve"> dyadic representation as a conflict between Iraq’s government and ISIS ignores ISIS battles with other conflict actors across Kurdish territories </w:t>
      </w:r>
      <w:r w:rsidR="0078180B" w:rsidRPr="00507462">
        <w:rPr>
          <w:rFonts w:cs="Times New Roman"/>
          <w:lang w:val="en-US"/>
        </w:rPr>
        <w:t xml:space="preserve">in </w:t>
      </w:r>
      <w:r w:rsidRPr="00507462">
        <w:rPr>
          <w:rFonts w:cs="Times New Roman"/>
          <w:lang w:val="en-US"/>
        </w:rPr>
        <w:t>Syria, Iraq, Turkey, and Iran. It omits the emergence of a new dominant actor, Syria’s government. The conflict shape’s shifting expansion into Syria remains an analytical blind spot.</w:t>
      </w:r>
    </w:p>
    <w:p w14:paraId="588EADAD" w14:textId="35290E46" w:rsidR="00D273A0" w:rsidRPr="00507462" w:rsidRDefault="00D273A0" w:rsidP="00D273A0">
      <w:pPr>
        <w:spacing w:after="0" w:line="276" w:lineRule="auto"/>
        <w:rPr>
          <w:rFonts w:cs="Times New Roman"/>
          <w:lang w:val="en-US"/>
        </w:rPr>
      </w:pPr>
    </w:p>
    <w:p w14:paraId="74A9B1E4" w14:textId="502AA430" w:rsidR="00D273A0" w:rsidRPr="00507462" w:rsidRDefault="006454FF" w:rsidP="00D273A0">
      <w:pPr>
        <w:spacing w:after="0" w:line="276" w:lineRule="auto"/>
        <w:rPr>
          <w:rFonts w:cs="Times New Roman"/>
          <w:lang w:val="en-US"/>
        </w:rPr>
      </w:pPr>
      <w:r w:rsidRPr="00507462">
        <w:rPr>
          <w:rFonts w:cs="Times New Roman"/>
          <w:noProof/>
          <w:lang w:val="en-US"/>
        </w:rPr>
        <w:object w:dxaOrig="12560" w:dyaOrig="3360" w14:anchorId="1BA8292D">
          <v:shape id="_x0000_i1025" type="#_x0000_t75" alt="" style="width:488.95pt;height:138.15pt;mso-width-percent:0;mso-height-percent:0;mso-width-percent:0;mso-height-percent:0" o:ole="">
            <v:imagedata r:id="rId31" o:title=""/>
          </v:shape>
          <o:OLEObject Type="Embed" ProgID="Excel.Sheet.12" ShapeID="_x0000_i1025" DrawAspect="Content" ObjectID="_1749456784" r:id="rId32"/>
        </w:object>
      </w:r>
    </w:p>
    <w:p w14:paraId="0E651C71" w14:textId="366587B4" w:rsidR="004048B6" w:rsidRDefault="004048B6" w:rsidP="00D273A0">
      <w:pPr>
        <w:spacing w:after="0" w:line="276" w:lineRule="auto"/>
        <w:jc w:val="center"/>
        <w:rPr>
          <w:rFonts w:cs="Times New Roman"/>
          <w:i/>
          <w:iCs/>
          <w:lang w:val="en-US"/>
        </w:rPr>
      </w:pPr>
    </w:p>
    <w:p w14:paraId="2D1A752F" w14:textId="41D55DD8" w:rsidR="00D273A0" w:rsidRPr="00507462" w:rsidRDefault="00D273A0" w:rsidP="000E5F23">
      <w:pPr>
        <w:spacing w:after="0" w:line="276" w:lineRule="auto"/>
        <w:jc w:val="left"/>
        <w:rPr>
          <w:rFonts w:cs="Times New Roman"/>
          <w:i/>
          <w:iCs/>
          <w:lang w:val="en-US"/>
        </w:rPr>
      </w:pPr>
      <w:r w:rsidRPr="00507462">
        <w:rPr>
          <w:rFonts w:cs="Times New Roman"/>
          <w:i/>
          <w:iCs/>
          <w:lang w:val="en-US"/>
        </w:rPr>
        <w:t>Table 9: Results of the alternative buffer specification. *SC means spatial change.</w:t>
      </w:r>
    </w:p>
    <w:p w14:paraId="69CEF7C0" w14:textId="58A0C6DD" w:rsidR="00AE73C0" w:rsidRPr="00507462" w:rsidRDefault="004048B6" w:rsidP="00AE73C0">
      <w:pPr>
        <w:spacing w:after="0" w:line="276" w:lineRule="auto"/>
        <w:rPr>
          <w:rFonts w:cs="Times New Roman"/>
          <w:i/>
          <w:iCs/>
          <w:lang w:val="en-US"/>
        </w:rPr>
      </w:pPr>
      <w:r w:rsidRPr="00507462">
        <w:rPr>
          <w:rFonts w:cs="Times New Roman"/>
          <w:noProof/>
          <w:lang w:val="en-US"/>
        </w:rPr>
        <w:lastRenderedPageBreak/>
        <mc:AlternateContent>
          <mc:Choice Requires="wps">
            <w:drawing>
              <wp:anchor distT="45720" distB="45720" distL="114300" distR="114300" simplePos="0" relativeHeight="251686912" behindDoc="1" locked="0" layoutInCell="1" allowOverlap="1" wp14:anchorId="6F7B07F3" wp14:editId="774D6649">
                <wp:simplePos x="0" y="0"/>
                <wp:positionH relativeFrom="column">
                  <wp:posOffset>5403215</wp:posOffset>
                </wp:positionH>
                <wp:positionV relativeFrom="paragraph">
                  <wp:posOffset>2618740</wp:posOffset>
                </wp:positionV>
                <wp:extent cx="657225" cy="1620520"/>
                <wp:effectExtent l="0" t="0" r="0" b="0"/>
                <wp:wrapTight wrapText="bothSides">
                  <wp:wrapPolygon edited="0">
                    <wp:start x="0" y="0"/>
                    <wp:lineTo x="0" y="21498"/>
                    <wp:lineTo x="21287" y="21498"/>
                    <wp:lineTo x="21287" y="0"/>
                    <wp:lineTo x="0" y="0"/>
                  </wp:wrapPolygon>
                </wp:wrapTight>
                <wp:docPr id="1149184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7225" cy="1620520"/>
                        </a:xfrm>
                        <a:prstGeom prst="rect">
                          <a:avLst/>
                        </a:prstGeom>
                        <a:solidFill>
                          <a:srgbClr val="FFFFFF"/>
                        </a:solidFill>
                        <a:ln w="9525">
                          <a:noFill/>
                          <a:miter lim="800000"/>
                          <a:headEnd/>
                          <a:tailEnd/>
                        </a:ln>
                      </wps:spPr>
                      <wps:txbx>
                        <w:txbxContent>
                          <w:p w14:paraId="11557D87" w14:textId="7EFDF5C5" w:rsidR="004048B6" w:rsidRDefault="004048B6" w:rsidP="004048B6">
                            <w:r>
                              <w:t>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7B07F3" id="_x0000_t202" coordsize="21600,21600" o:spt="202" path="m,l,21600r21600,l21600,xe">
                <v:stroke joinstyle="miter"/>
                <v:path gradientshapeok="t" o:connecttype="rect"/>
              </v:shapetype>
              <v:shape id="Text Box 2" o:spid="_x0000_s1026" type="#_x0000_t202" style="position:absolute;left:0;text-align:left;margin-left:425.45pt;margin-top:206.2pt;width:51.75pt;height:127.6pt;flip:x;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" stroked="f">
                <v:textbox>
                  <w:txbxContent>
                    <w:p w14:paraId="11557D87" w14:textId="7EFDF5C5" w:rsidR="004048B6" w:rsidRDefault="004048B6" w:rsidP="004048B6">
                      <w:r>
                        <w:t>8.2</w:t>
                      </w:r>
                    </w:p>
                  </w:txbxContent>
                </v:textbox>
                <w10:wrap type="tight"/>
              </v:shape>
            </w:pict>
          </mc:Fallback>
        </mc:AlternateContent>
      </w:r>
      <w:r w:rsidRPr="00507462">
        <w:rPr>
          <w:rFonts w:cs="Times New Roman"/>
          <w:noProof/>
          <w:lang w:val="en-US"/>
        </w:rPr>
        <mc:AlternateContent>
          <mc:Choice Requires="wps">
            <w:drawing>
              <wp:anchor distT="45720" distB="45720" distL="114300" distR="114300" simplePos="0" relativeHeight="251669504" behindDoc="0" locked="0" layoutInCell="1" allowOverlap="1" wp14:anchorId="0DB1AE54" wp14:editId="55680339">
                <wp:simplePos x="0" y="0"/>
                <wp:positionH relativeFrom="column">
                  <wp:posOffset>916420</wp:posOffset>
                </wp:positionH>
                <wp:positionV relativeFrom="paragraph">
                  <wp:posOffset>4520103</wp:posOffset>
                </wp:positionV>
                <wp:extent cx="367665" cy="2730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273050"/>
                        </a:xfrm>
                        <a:prstGeom prst="rect">
                          <a:avLst/>
                        </a:prstGeom>
                        <a:solidFill>
                          <a:srgbClr val="FFFFFF"/>
                        </a:solidFill>
                        <a:ln w="9525">
                          <a:noFill/>
                          <a:miter lim="800000"/>
                          <a:headEnd/>
                          <a:tailEnd/>
                        </a:ln>
                      </wps:spPr>
                      <wps:txbx>
                        <w:txbxContent>
                          <w:p w14:paraId="229BDE1F" w14:textId="6FCA71F0" w:rsidR="00053F93" w:rsidRDefault="005354BF" w:rsidP="00053F93">
                            <w:r>
                              <w:t>8</w:t>
                            </w:r>
                            <w:r w:rsidR="00053F93">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1AE54" id="_x0000_s1027" type="#_x0000_t202" style="position:absolute;left:0;text-align:left;margin-left:72.15pt;margin-top:355.9pt;width:28.95pt;height:21.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" stroked="f">
                <v:textbox>
                  <w:txbxContent>
                    <w:p w14:paraId="229BDE1F" w14:textId="6FCA71F0" w:rsidR="00053F93" w:rsidRDefault="005354BF" w:rsidP="00053F93">
                      <w:r>
                        <w:t>8</w:t>
                      </w:r>
                      <w:r w:rsidR="00053F93">
                        <w:t>.3</w:t>
                      </w:r>
                    </w:p>
                  </w:txbxContent>
                </v:textbox>
                <w10:wrap type="square"/>
              </v:shape>
            </w:pict>
          </mc:Fallback>
        </mc:AlternateContent>
      </w:r>
      <w:r w:rsidR="00C40A82" w:rsidRPr="00507462">
        <w:rPr>
          <w:rFonts w:cs="Times New Roman"/>
          <w:noProof/>
          <w:lang w:val="en-US"/>
        </w:rPr>
        <mc:AlternateContent>
          <mc:Choice Requires="wps">
            <w:drawing>
              <wp:anchor distT="45720" distB="45720" distL="114300" distR="114300" simplePos="0" relativeHeight="251659264" behindDoc="0" locked="0" layoutInCell="1" allowOverlap="1" wp14:anchorId="22925B14" wp14:editId="720CBBB0">
                <wp:simplePos x="0" y="0"/>
                <wp:positionH relativeFrom="column">
                  <wp:posOffset>252240</wp:posOffset>
                </wp:positionH>
                <wp:positionV relativeFrom="paragraph">
                  <wp:posOffset>2426335</wp:posOffset>
                </wp:positionV>
                <wp:extent cx="367665" cy="273050"/>
                <wp:effectExtent l="0" t="0" r="635"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273050"/>
                        </a:xfrm>
                        <a:prstGeom prst="rect">
                          <a:avLst/>
                        </a:prstGeom>
                        <a:solidFill>
                          <a:srgbClr val="FFFFFF"/>
                        </a:solidFill>
                        <a:ln w="9525">
                          <a:noFill/>
                          <a:miter lim="800000"/>
                          <a:headEnd/>
                          <a:tailEnd/>
                        </a:ln>
                      </wps:spPr>
                      <wps:txbx>
                        <w:txbxContent>
                          <w:p w14:paraId="7F34C460" w14:textId="4481E944" w:rsidR="00053F93" w:rsidRDefault="005354BF">
                            <w:r>
                              <w:t>8</w:t>
                            </w:r>
                            <w:r w:rsidR="00053F93">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25B14" id="_x0000_s1028" type="#_x0000_t202" style="position:absolute;left:0;text-align:left;margin-left:19.85pt;margin-top:191.05pt;width:28.9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" stroked="f">
                <v:textbox>
                  <w:txbxContent>
                    <w:p w14:paraId="7F34C460" w14:textId="4481E944" w:rsidR="00053F93" w:rsidRDefault="005354BF">
                      <w:r>
                        <w:t>8</w:t>
                      </w:r>
                      <w:r w:rsidR="00053F93">
                        <w:t>.1</w:t>
                      </w:r>
                    </w:p>
                  </w:txbxContent>
                </v:textbox>
                <w10:wrap type="square"/>
              </v:shape>
            </w:pict>
          </mc:Fallback>
        </mc:AlternateContent>
      </w:r>
      <w:r w:rsidR="00053F93" w:rsidRPr="00507462">
        <w:rPr>
          <w:rFonts w:cs="Times New Roman"/>
          <w:noProof/>
          <w:lang w:val="en-US"/>
        </w:rPr>
        <w:drawing>
          <wp:anchor distT="0" distB="0" distL="114300" distR="114300" simplePos="0" relativeHeight="251649024" behindDoc="0" locked="0" layoutInCell="1" allowOverlap="1" wp14:anchorId="12313F3B" wp14:editId="056F55FA">
            <wp:simplePos x="0" y="0"/>
            <wp:positionH relativeFrom="column">
              <wp:posOffset>1289685</wp:posOffset>
            </wp:positionH>
            <wp:positionV relativeFrom="paragraph">
              <wp:posOffset>2620315</wp:posOffset>
            </wp:positionV>
            <wp:extent cx="3548352" cy="2376000"/>
            <wp:effectExtent l="0" t="0" r="0" b="0"/>
            <wp:wrapSquare wrapText="bothSides"/>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8352" cy="2376000"/>
                    </a:xfrm>
                    <a:prstGeom prst="rect">
                      <a:avLst/>
                    </a:prstGeom>
                  </pic:spPr>
                </pic:pic>
              </a:graphicData>
            </a:graphic>
            <wp14:sizeRelH relativeFrom="page">
              <wp14:pctWidth>0</wp14:pctWidth>
            </wp14:sizeRelH>
            <wp14:sizeRelV relativeFrom="page">
              <wp14:pctHeight>0</wp14:pctHeight>
            </wp14:sizeRelV>
          </wp:anchor>
        </w:drawing>
      </w:r>
      <w:r w:rsidR="00AE73C0" w:rsidRPr="00507462">
        <w:rPr>
          <w:rFonts w:cs="Times New Roman"/>
          <w:noProof/>
          <w:lang w:val="en-US"/>
        </w:rPr>
        <w:drawing>
          <wp:anchor distT="0" distB="0" distL="114300" distR="114300" simplePos="0" relativeHeight="251641856" behindDoc="0" locked="0" layoutInCell="1" allowOverlap="1" wp14:anchorId="6FC694D6" wp14:editId="1115A4C1">
            <wp:simplePos x="0" y="0"/>
            <wp:positionH relativeFrom="column">
              <wp:posOffset>2998703</wp:posOffset>
            </wp:positionH>
            <wp:positionV relativeFrom="paragraph">
              <wp:posOffset>305</wp:posOffset>
            </wp:positionV>
            <wp:extent cx="3063240" cy="25285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063240" cy="252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3C0" w:rsidRPr="00507462">
        <w:rPr>
          <w:rFonts w:cs="Times New Roman"/>
          <w:noProof/>
          <w:lang w:val="en-US"/>
        </w:rPr>
        <w:drawing>
          <wp:anchor distT="0" distB="0" distL="114300" distR="114300" simplePos="0" relativeHeight="251634688" behindDoc="0" locked="0" layoutInCell="1" allowOverlap="1" wp14:anchorId="1C342B44" wp14:editId="6F40A7B6">
            <wp:simplePos x="0" y="0"/>
            <wp:positionH relativeFrom="column">
              <wp:posOffset>-54659</wp:posOffset>
            </wp:positionH>
            <wp:positionV relativeFrom="paragraph">
              <wp:posOffset>442</wp:posOffset>
            </wp:positionV>
            <wp:extent cx="2979420" cy="2529840"/>
            <wp:effectExtent l="0" t="0" r="5080" b="0"/>
            <wp:wrapSquare wrapText="bothSides"/>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2979420"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ED532" w14:textId="77777777" w:rsidR="0080674F" w:rsidRDefault="0080674F" w:rsidP="00AE73C0">
      <w:pPr>
        <w:spacing w:after="0" w:line="276" w:lineRule="auto"/>
        <w:rPr>
          <w:rFonts w:cs="Times New Roman"/>
          <w:i/>
          <w:iCs/>
          <w:lang w:val="en-US"/>
        </w:rPr>
      </w:pPr>
    </w:p>
    <w:p w14:paraId="1BAB9299" w14:textId="77777777" w:rsidR="0080674F" w:rsidRDefault="0080674F" w:rsidP="00AE73C0">
      <w:pPr>
        <w:spacing w:after="0" w:line="276" w:lineRule="auto"/>
        <w:rPr>
          <w:rFonts w:cs="Times New Roman"/>
          <w:i/>
          <w:iCs/>
          <w:lang w:val="en-US"/>
        </w:rPr>
      </w:pPr>
    </w:p>
    <w:p w14:paraId="16E427E7" w14:textId="77777777" w:rsidR="0080674F" w:rsidRDefault="0080674F" w:rsidP="00AE73C0">
      <w:pPr>
        <w:spacing w:after="0" w:line="276" w:lineRule="auto"/>
        <w:rPr>
          <w:rFonts w:cs="Times New Roman"/>
          <w:i/>
          <w:iCs/>
          <w:lang w:val="en-US"/>
        </w:rPr>
      </w:pPr>
    </w:p>
    <w:p w14:paraId="0795B9F5" w14:textId="77777777" w:rsidR="0080674F" w:rsidRDefault="0080674F" w:rsidP="00AE73C0">
      <w:pPr>
        <w:spacing w:after="0" w:line="276" w:lineRule="auto"/>
        <w:rPr>
          <w:rFonts w:cs="Times New Roman"/>
          <w:i/>
          <w:iCs/>
          <w:lang w:val="en-US"/>
        </w:rPr>
      </w:pPr>
    </w:p>
    <w:p w14:paraId="576D9DCB" w14:textId="77777777" w:rsidR="0080674F" w:rsidRDefault="0080674F" w:rsidP="00AE73C0">
      <w:pPr>
        <w:spacing w:after="0" w:line="276" w:lineRule="auto"/>
        <w:rPr>
          <w:rFonts w:cs="Times New Roman"/>
          <w:i/>
          <w:iCs/>
          <w:lang w:val="en-US"/>
        </w:rPr>
      </w:pPr>
    </w:p>
    <w:p w14:paraId="1D31E9B9" w14:textId="77777777" w:rsidR="0080674F" w:rsidRDefault="0080674F" w:rsidP="00AE73C0">
      <w:pPr>
        <w:spacing w:after="0" w:line="276" w:lineRule="auto"/>
        <w:rPr>
          <w:rFonts w:cs="Times New Roman"/>
          <w:i/>
          <w:iCs/>
          <w:lang w:val="en-US"/>
        </w:rPr>
      </w:pPr>
    </w:p>
    <w:p w14:paraId="19042ADB" w14:textId="77777777" w:rsidR="0080674F" w:rsidRDefault="0080674F" w:rsidP="00AE73C0">
      <w:pPr>
        <w:spacing w:after="0" w:line="276" w:lineRule="auto"/>
        <w:rPr>
          <w:rFonts w:cs="Times New Roman"/>
          <w:i/>
          <w:iCs/>
          <w:lang w:val="en-US"/>
        </w:rPr>
      </w:pPr>
    </w:p>
    <w:p w14:paraId="4B3D4330" w14:textId="77777777" w:rsidR="0080674F" w:rsidRDefault="0080674F" w:rsidP="00AE73C0">
      <w:pPr>
        <w:spacing w:after="0" w:line="276" w:lineRule="auto"/>
        <w:rPr>
          <w:rFonts w:cs="Times New Roman"/>
          <w:i/>
          <w:iCs/>
          <w:lang w:val="en-US"/>
        </w:rPr>
      </w:pPr>
    </w:p>
    <w:p w14:paraId="37F0942E" w14:textId="77777777" w:rsidR="0080674F" w:rsidRDefault="0080674F" w:rsidP="00AE73C0">
      <w:pPr>
        <w:spacing w:after="0" w:line="276" w:lineRule="auto"/>
        <w:rPr>
          <w:rFonts w:cs="Times New Roman"/>
          <w:i/>
          <w:iCs/>
          <w:lang w:val="en-US"/>
        </w:rPr>
      </w:pPr>
    </w:p>
    <w:p w14:paraId="50C4B9C5" w14:textId="77777777" w:rsidR="0080674F" w:rsidRDefault="0080674F" w:rsidP="00AE73C0">
      <w:pPr>
        <w:spacing w:after="0" w:line="276" w:lineRule="auto"/>
        <w:rPr>
          <w:rFonts w:cs="Times New Roman"/>
          <w:i/>
          <w:iCs/>
          <w:lang w:val="en-US"/>
        </w:rPr>
      </w:pPr>
    </w:p>
    <w:p w14:paraId="0E7C7657" w14:textId="77777777" w:rsidR="0080674F" w:rsidRDefault="0080674F" w:rsidP="00AE73C0">
      <w:pPr>
        <w:spacing w:after="0" w:line="276" w:lineRule="auto"/>
        <w:rPr>
          <w:rFonts w:cs="Times New Roman"/>
          <w:i/>
          <w:iCs/>
          <w:lang w:val="en-US"/>
        </w:rPr>
      </w:pPr>
    </w:p>
    <w:p w14:paraId="1464EE40" w14:textId="77777777" w:rsidR="0080674F" w:rsidRDefault="0080674F" w:rsidP="00AE73C0">
      <w:pPr>
        <w:spacing w:after="0" w:line="276" w:lineRule="auto"/>
        <w:rPr>
          <w:rFonts w:cs="Times New Roman"/>
          <w:i/>
          <w:iCs/>
          <w:lang w:val="en-US"/>
        </w:rPr>
      </w:pPr>
    </w:p>
    <w:p w14:paraId="12289C2C" w14:textId="77777777" w:rsidR="0080674F" w:rsidRDefault="0080674F" w:rsidP="00AE73C0">
      <w:pPr>
        <w:spacing w:after="0" w:line="276" w:lineRule="auto"/>
        <w:rPr>
          <w:rFonts w:cs="Times New Roman"/>
          <w:i/>
          <w:iCs/>
          <w:lang w:val="en-US"/>
        </w:rPr>
      </w:pPr>
    </w:p>
    <w:p w14:paraId="085C6F87" w14:textId="77777777" w:rsidR="0080674F" w:rsidRPr="00507462" w:rsidRDefault="0080674F" w:rsidP="00AE73C0">
      <w:pPr>
        <w:spacing w:after="0" w:line="276" w:lineRule="auto"/>
        <w:rPr>
          <w:rFonts w:cs="Times New Roman"/>
          <w:i/>
          <w:iCs/>
          <w:lang w:val="en-US"/>
        </w:rPr>
      </w:pPr>
    </w:p>
    <w:p w14:paraId="3F8B3F20" w14:textId="6FBA41CB" w:rsidR="00AE73C0" w:rsidRPr="00507462" w:rsidRDefault="00AE73C0" w:rsidP="00BE1628">
      <w:pPr>
        <w:spacing w:after="0" w:line="276" w:lineRule="auto"/>
        <w:rPr>
          <w:rFonts w:cs="Times New Roman"/>
          <w:i/>
          <w:iCs/>
          <w:lang w:val="en-US"/>
        </w:rPr>
      </w:pPr>
      <w:r w:rsidRPr="00507462">
        <w:rPr>
          <w:rFonts w:cs="Times New Roman"/>
          <w:i/>
          <w:iCs/>
          <w:lang w:val="en-US"/>
        </w:rPr>
        <w:t>Figure</w:t>
      </w:r>
      <w:r w:rsidR="00784A59" w:rsidRPr="00507462">
        <w:rPr>
          <w:rFonts w:cs="Times New Roman"/>
          <w:i/>
          <w:iCs/>
          <w:lang w:val="en-US"/>
        </w:rPr>
        <w:t xml:space="preserve"> </w:t>
      </w:r>
      <w:r w:rsidR="005354BF">
        <w:rPr>
          <w:rFonts w:cs="Times New Roman"/>
          <w:i/>
          <w:iCs/>
          <w:lang w:val="en-US"/>
        </w:rPr>
        <w:t>8</w:t>
      </w:r>
      <w:r w:rsidRPr="00507462">
        <w:rPr>
          <w:rFonts w:cs="Times New Roman"/>
          <w:i/>
          <w:iCs/>
          <w:lang w:val="en-US"/>
        </w:rPr>
        <w:t>: Multi-actor conceptualization of the conflict (</w:t>
      </w:r>
      <w:r w:rsidR="005354BF">
        <w:rPr>
          <w:rFonts w:cs="Times New Roman"/>
          <w:i/>
          <w:iCs/>
          <w:lang w:val="en-US"/>
        </w:rPr>
        <w:t>8</w:t>
      </w:r>
      <w:r w:rsidR="0078180B" w:rsidRPr="00507462">
        <w:rPr>
          <w:rFonts w:cs="Times New Roman"/>
          <w:i/>
          <w:iCs/>
          <w:lang w:val="en-US"/>
        </w:rPr>
        <w:t>.1</w:t>
      </w:r>
      <w:r w:rsidRPr="00507462">
        <w:rPr>
          <w:rFonts w:cs="Times New Roman"/>
          <w:i/>
          <w:iCs/>
          <w:lang w:val="en-US"/>
        </w:rPr>
        <w:t>) and dyad Government of Iraq and ISIS (</w:t>
      </w:r>
      <w:r w:rsidR="005354BF">
        <w:rPr>
          <w:rFonts w:cs="Times New Roman"/>
          <w:i/>
          <w:iCs/>
          <w:lang w:val="en-US"/>
        </w:rPr>
        <w:t>8</w:t>
      </w:r>
      <w:r w:rsidR="0078180B" w:rsidRPr="00507462">
        <w:rPr>
          <w:rFonts w:cs="Times New Roman"/>
          <w:i/>
          <w:iCs/>
          <w:lang w:val="en-US"/>
        </w:rPr>
        <w:t>.2</w:t>
      </w:r>
      <w:r w:rsidRPr="00507462">
        <w:rPr>
          <w:rFonts w:cs="Times New Roman"/>
          <w:i/>
          <w:iCs/>
          <w:lang w:val="en-US"/>
        </w:rPr>
        <w:t>), with the conflict shape in light and conflict hotspots in dark color, respectively. Conflict events with the involvement of ISIS in 2013 (</w:t>
      </w:r>
      <w:r w:rsidR="005354BF">
        <w:rPr>
          <w:rFonts w:cs="Times New Roman"/>
          <w:i/>
          <w:iCs/>
          <w:lang w:val="en-US"/>
        </w:rPr>
        <w:t>8</w:t>
      </w:r>
      <w:r w:rsidR="0078180B" w:rsidRPr="00507462">
        <w:rPr>
          <w:rFonts w:cs="Times New Roman"/>
          <w:i/>
          <w:iCs/>
          <w:lang w:val="en-US"/>
        </w:rPr>
        <w:t>.3</w:t>
      </w:r>
      <w:r w:rsidRPr="00507462">
        <w:rPr>
          <w:rFonts w:cs="Times New Roman"/>
          <w:i/>
          <w:iCs/>
          <w:lang w:val="en-US"/>
        </w:rPr>
        <w:t>). Gr</w:t>
      </w:r>
      <w:r w:rsidR="00C15F10" w:rsidRPr="00507462">
        <w:rPr>
          <w:rFonts w:cs="Times New Roman"/>
          <w:i/>
          <w:iCs/>
          <w:lang w:val="en-US"/>
        </w:rPr>
        <w:t>a</w:t>
      </w:r>
      <w:r w:rsidRPr="00507462">
        <w:rPr>
          <w:rFonts w:cs="Times New Roman"/>
          <w:i/>
          <w:iCs/>
          <w:lang w:val="en-US"/>
        </w:rPr>
        <w:t>y polygon and red circles represent the conflict shape and conflict events, respectively, per the multi-actor conceptualization proposed in this article.</w:t>
      </w:r>
    </w:p>
    <w:p w14:paraId="2AEB57C2" w14:textId="2BB8873E" w:rsidR="00085484" w:rsidRPr="00507462" w:rsidRDefault="00085484" w:rsidP="00EE17FE">
      <w:pPr>
        <w:spacing w:after="0" w:line="276" w:lineRule="auto"/>
        <w:rPr>
          <w:rFonts w:cs="Times New Roman"/>
          <w:lang w:val="en-US"/>
        </w:rPr>
      </w:pPr>
    </w:p>
    <w:p w14:paraId="7D3092DF" w14:textId="77777777" w:rsidR="00E3477C" w:rsidRPr="00507462" w:rsidRDefault="00E3477C" w:rsidP="00E3477C">
      <w:pPr>
        <w:pStyle w:val="Heading2"/>
        <w:spacing w:line="276" w:lineRule="auto"/>
        <w:rPr>
          <w:rFonts w:cs="Times New Roman"/>
        </w:rPr>
      </w:pPr>
      <w:r w:rsidRPr="00507462">
        <w:rPr>
          <w:rFonts w:cs="Times New Roman"/>
        </w:rPr>
        <w:t xml:space="preserve">Alternative operationalization of the conflict shape: </w:t>
      </w:r>
      <w:proofErr w:type="spellStart"/>
      <w:r w:rsidRPr="00507462">
        <w:rPr>
          <w:rFonts w:cs="Times New Roman"/>
        </w:rPr>
        <w:t>Wzone</w:t>
      </w:r>
      <w:proofErr w:type="spellEnd"/>
      <w:r w:rsidRPr="00507462">
        <w:rPr>
          <w:rFonts w:cs="Times New Roman"/>
        </w:rPr>
        <w:t xml:space="preserve"> dataset </w:t>
      </w:r>
    </w:p>
    <w:p w14:paraId="065438B8" w14:textId="57475136" w:rsidR="00EB3993" w:rsidRDefault="00E3477C" w:rsidP="00EE17FE">
      <w:pPr>
        <w:spacing w:after="0" w:line="276" w:lineRule="auto"/>
        <w:rPr>
          <w:rFonts w:cs="Times New Roman"/>
          <w:lang w:val="en-US"/>
        </w:rPr>
      </w:pPr>
      <w:r w:rsidRPr="00507462">
        <w:rPr>
          <w:rFonts w:cs="Times New Roman"/>
          <w:lang w:val="en-US"/>
        </w:rPr>
        <w:t xml:space="preserve">We construct polygons from </w:t>
      </w:r>
      <w:r w:rsidRPr="00507462">
        <w:rPr>
          <w:rFonts w:cs="Times New Roman"/>
          <w:lang w:val="en-US"/>
        </w:rPr>
        <w:fldChar w:fldCharType="begin"/>
      </w:r>
      <w:r>
        <w:rPr>
          <w:rFonts w:cs="Times New Roman"/>
          <w:lang w:val="en-US"/>
        </w:rPr>
        <w:instrText xml:space="preserve"> ADDIN ZOTERO_ITEM CSL_CITATION {"citationID":"1sMRsHph","properties":{"formattedCitation":"(Kikuta, 2022)","plainCitation":"(Kikuta, 2022)","dontUpdate":true,"noteIndex":0},"citationItems":[{"id":2706,"uris":["http://zotero.org/groups/2700094/items/29DN3UV4"],"itemData":{"id":2706,"type":"article-journal","abstract":"Abstract\n            \n              Where do armed conflicts occur? In applied studies, we may take ad hoc approaches to answer this question. In some regression studies, for instance, a single conflict event can cause an entire province to be classified as a conflict zone. In this paper, I fill this void of knowledge by developing a machine learning method that is less dependent on the areal-unit assumptions and can flexibly estimate conflict zones. I apply the method to a conflict event dataset and create a new dataset of conflict zones. A replication of Daskin and Pringle (2018,\n              Nature\n              553, 328–332) with the new dataset indicates that the effect of civil war on mammal populations is much smaller than the original estimate.","container-title":"Political Science Research and Methods","DOI":"10.1017/psrm.2020.16","ISSN":"2049-8470, 2049-8489","issue":"1","journalAbbreviation":"PSRM","language":"en","page":"97-115","source":"DOI.org (Crossref)","title":"A new geography of civil war: a machine learning approach to measuring the zones of armed conflicts","title-short":"A new geography of civil war","volume":"10","author":[{"family":"Kikuta","given":"Kyosuke"}],"issued":{"date-parts":[["2022",1]]}}}],"schema":"https://github.com/citation-style-language/schema/raw/master/csl-citation.json"} </w:instrText>
      </w:r>
      <w:r w:rsidRPr="00507462">
        <w:rPr>
          <w:rFonts w:cs="Times New Roman"/>
          <w:lang w:val="en-US"/>
        </w:rPr>
        <w:fldChar w:fldCharType="separate"/>
      </w:r>
      <w:r w:rsidRPr="00507462">
        <w:rPr>
          <w:rFonts w:cs="Times New Roman"/>
          <w:noProof/>
          <w:lang w:val="en-US"/>
        </w:rPr>
        <w:t>Kikuta's (2022)</w:t>
      </w:r>
      <w:r w:rsidRPr="00507462">
        <w:rPr>
          <w:rFonts w:cs="Times New Roman"/>
          <w:lang w:val="en-US"/>
        </w:rPr>
        <w:fldChar w:fldCharType="end"/>
      </w:r>
      <w:r w:rsidRPr="00507462">
        <w:rPr>
          <w:rFonts w:cs="Times New Roman"/>
          <w:lang w:val="en-US"/>
        </w:rPr>
        <w:t xml:space="preserve"> </w:t>
      </w:r>
      <w:proofErr w:type="spellStart"/>
      <w:r w:rsidRPr="00507462">
        <w:rPr>
          <w:rFonts w:cs="Times New Roman"/>
          <w:lang w:val="en-US"/>
        </w:rPr>
        <w:t>Wzone</w:t>
      </w:r>
      <w:proofErr w:type="spellEnd"/>
      <w:r w:rsidRPr="00507462">
        <w:rPr>
          <w:rFonts w:cs="Times New Roman"/>
          <w:lang w:val="en-US"/>
        </w:rPr>
        <w:t xml:space="preserve"> dataset as an alternative to the conflict shapes. The </w:t>
      </w:r>
      <w:proofErr w:type="spellStart"/>
      <w:r w:rsidRPr="00507462">
        <w:rPr>
          <w:rFonts w:cs="Times New Roman"/>
          <w:lang w:val="en-US"/>
        </w:rPr>
        <w:t>Wzone</w:t>
      </w:r>
      <w:proofErr w:type="spellEnd"/>
      <w:r w:rsidRPr="00507462">
        <w:rPr>
          <w:rFonts w:cs="Times New Roman"/>
          <w:lang w:val="en-US"/>
        </w:rPr>
        <w:t xml:space="preserve"> Dataset relies on UCDP GED data and provides daily polygons for conflict dyads and armed conflicts. Unlike conflict shapes, </w:t>
      </w:r>
      <w:proofErr w:type="spellStart"/>
      <w:r w:rsidRPr="00507462">
        <w:rPr>
          <w:rFonts w:cs="Times New Roman"/>
          <w:lang w:val="en-US"/>
        </w:rPr>
        <w:t>Wzone</w:t>
      </w:r>
      <w:proofErr w:type="spellEnd"/>
      <w:r w:rsidRPr="00507462">
        <w:rPr>
          <w:rFonts w:cs="Times New Roman"/>
          <w:lang w:val="en-US"/>
        </w:rPr>
        <w:t xml:space="preserve"> polygons apply weights to conflict events based on the number of casualties assigned to a given conflict event. Figure </w:t>
      </w:r>
      <w:r>
        <w:rPr>
          <w:rFonts w:cs="Times New Roman"/>
          <w:lang w:val="en-US"/>
        </w:rPr>
        <w:t>9</w:t>
      </w:r>
      <w:r w:rsidRPr="00507462">
        <w:rPr>
          <w:rFonts w:cs="Times New Roman"/>
          <w:lang w:val="en-US"/>
        </w:rPr>
        <w:t xml:space="preserve"> shows </w:t>
      </w:r>
      <w:proofErr w:type="spellStart"/>
      <w:r w:rsidRPr="00507462">
        <w:rPr>
          <w:rFonts w:cs="Times New Roman"/>
          <w:lang w:val="en-US"/>
        </w:rPr>
        <w:t>Wzone</w:t>
      </w:r>
      <w:proofErr w:type="spellEnd"/>
      <w:r w:rsidRPr="00507462">
        <w:rPr>
          <w:rFonts w:cs="Times New Roman"/>
          <w:lang w:val="en-US"/>
        </w:rPr>
        <w:t xml:space="preserve"> polygons with respect to the conflict events relevant to the </w:t>
      </w:r>
      <w:r w:rsidR="00EB3993">
        <w:rPr>
          <w:rFonts w:cs="Times New Roman"/>
          <w:lang w:val="en-US"/>
        </w:rPr>
        <w:t>armed conflict in the Lake Chad region</w:t>
      </w:r>
      <w:r w:rsidRPr="00507462">
        <w:rPr>
          <w:rFonts w:cs="Times New Roman"/>
          <w:lang w:val="en-US"/>
        </w:rPr>
        <w:t xml:space="preserve"> in 2011 (</w:t>
      </w:r>
      <w:r>
        <w:rPr>
          <w:rFonts w:cs="Times New Roman"/>
          <w:lang w:val="en-US"/>
        </w:rPr>
        <w:t>9</w:t>
      </w:r>
      <w:r w:rsidRPr="00507462">
        <w:rPr>
          <w:rFonts w:cs="Times New Roman"/>
          <w:lang w:val="en-US"/>
        </w:rPr>
        <w:t>.1) and 2016 (</w:t>
      </w:r>
      <w:r>
        <w:rPr>
          <w:rFonts w:cs="Times New Roman"/>
          <w:lang w:val="en-US"/>
        </w:rPr>
        <w:t>9</w:t>
      </w:r>
      <w:r w:rsidRPr="00507462">
        <w:rPr>
          <w:rFonts w:cs="Times New Roman"/>
          <w:lang w:val="en-US"/>
        </w:rPr>
        <w:t>.</w:t>
      </w:r>
      <w:r>
        <w:rPr>
          <w:rFonts w:cs="Times New Roman"/>
          <w:lang w:val="en-US"/>
        </w:rPr>
        <w:t>2</w:t>
      </w:r>
      <w:r w:rsidRPr="00507462">
        <w:rPr>
          <w:rFonts w:cs="Times New Roman"/>
          <w:lang w:val="en-US"/>
        </w:rPr>
        <w:t xml:space="preserve">). The </w:t>
      </w:r>
      <w:proofErr w:type="spellStart"/>
      <w:r w:rsidRPr="00507462">
        <w:rPr>
          <w:rFonts w:cs="Times New Roman"/>
          <w:lang w:val="en-US"/>
        </w:rPr>
        <w:t>Wzone</w:t>
      </w:r>
      <w:proofErr w:type="spellEnd"/>
      <w:r w:rsidRPr="00507462">
        <w:rPr>
          <w:rFonts w:cs="Times New Roman"/>
          <w:lang w:val="en-US"/>
        </w:rPr>
        <w:t xml:space="preserve"> polygon for 2011 does not overlap with some of the conflict events. There are no </w:t>
      </w:r>
      <w:proofErr w:type="spellStart"/>
      <w:r w:rsidRPr="00507462">
        <w:rPr>
          <w:rFonts w:cs="Times New Roman"/>
          <w:lang w:val="en-US"/>
        </w:rPr>
        <w:t>Wzone</w:t>
      </w:r>
      <w:proofErr w:type="spellEnd"/>
      <w:r w:rsidRPr="00507462">
        <w:rPr>
          <w:rFonts w:cs="Times New Roman"/>
          <w:lang w:val="en-US"/>
        </w:rPr>
        <w:t xml:space="preserve"> polygons for the Hausa-Fulani and Hausa-</w:t>
      </w:r>
      <w:proofErr w:type="spellStart"/>
      <w:r w:rsidRPr="00507462">
        <w:rPr>
          <w:rFonts w:cs="Times New Roman"/>
          <w:lang w:val="en-US"/>
        </w:rPr>
        <w:t>Sayawa</w:t>
      </w:r>
      <w:proofErr w:type="spellEnd"/>
      <w:r w:rsidRPr="00507462">
        <w:rPr>
          <w:rFonts w:cs="Times New Roman"/>
          <w:lang w:val="en-US"/>
        </w:rPr>
        <w:t xml:space="preserve"> dyads. The </w:t>
      </w:r>
      <w:proofErr w:type="spellStart"/>
      <w:r w:rsidRPr="00507462">
        <w:rPr>
          <w:rFonts w:cs="Times New Roman"/>
          <w:lang w:val="en-US"/>
        </w:rPr>
        <w:t>Wzone</w:t>
      </w:r>
      <w:proofErr w:type="spellEnd"/>
      <w:r w:rsidRPr="00507462">
        <w:rPr>
          <w:rFonts w:cs="Times New Roman"/>
          <w:lang w:val="en-US"/>
        </w:rPr>
        <w:t xml:space="preserve"> polygon for 2016 covers a large area without conflict event. </w:t>
      </w:r>
    </w:p>
    <w:p w14:paraId="6BABC23B" w14:textId="77777777" w:rsidR="00EB3993" w:rsidRDefault="00EB3993" w:rsidP="00EE17FE">
      <w:pPr>
        <w:spacing w:after="0" w:line="276" w:lineRule="auto"/>
        <w:rPr>
          <w:rFonts w:cs="Times New Roman"/>
          <w:lang w:val="en-US"/>
        </w:rPr>
      </w:pPr>
    </w:p>
    <w:p w14:paraId="1BB62F72" w14:textId="4AB4A9B2" w:rsidR="00E046D0" w:rsidRPr="00507462" w:rsidRDefault="004048B6" w:rsidP="00EE17FE">
      <w:pPr>
        <w:spacing w:after="0" w:line="276" w:lineRule="auto"/>
        <w:rPr>
          <w:rFonts w:cs="Times New Roman"/>
          <w:lang w:val="en-US"/>
        </w:rPr>
      </w:pPr>
      <w:r w:rsidRPr="00507462">
        <w:rPr>
          <w:rFonts w:cs="Times New Roman"/>
          <w:noProof/>
          <w:lang w:val="en-US"/>
        </w:rPr>
        <w:lastRenderedPageBreak/>
        <mc:AlternateContent>
          <mc:Choice Requires="wps">
            <w:drawing>
              <wp:anchor distT="45720" distB="45720" distL="114300" distR="114300" simplePos="0" relativeHeight="251674624" behindDoc="0" locked="0" layoutInCell="1" allowOverlap="1" wp14:anchorId="5838BBC2" wp14:editId="60FFA928">
                <wp:simplePos x="0" y="0"/>
                <wp:positionH relativeFrom="column">
                  <wp:posOffset>3025717</wp:posOffset>
                </wp:positionH>
                <wp:positionV relativeFrom="paragraph">
                  <wp:posOffset>75507</wp:posOffset>
                </wp:positionV>
                <wp:extent cx="367665" cy="2730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273050"/>
                        </a:xfrm>
                        <a:prstGeom prst="rect">
                          <a:avLst/>
                        </a:prstGeom>
                        <a:solidFill>
                          <a:srgbClr val="FFFFFF"/>
                        </a:solidFill>
                        <a:ln w="9525">
                          <a:noFill/>
                          <a:miter lim="800000"/>
                          <a:headEnd/>
                          <a:tailEnd/>
                        </a:ln>
                      </wps:spPr>
                      <wps:txbx>
                        <w:txbxContent>
                          <w:p w14:paraId="45796433" w14:textId="46DEB0E4" w:rsidR="00E046D0" w:rsidRDefault="00740E34" w:rsidP="00E046D0">
                            <w:r>
                              <w:t>9</w:t>
                            </w:r>
                            <w:r w:rsidR="00E046D0">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8BBC2" id="_x0000_s1029" type="#_x0000_t202" style="position:absolute;left:0;text-align:left;margin-left:238.25pt;margin-top:5.95pt;width:28.95pt;height:2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" stroked="f">
                <v:textbox>
                  <w:txbxContent>
                    <w:p w14:paraId="45796433" w14:textId="46DEB0E4" w:rsidR="00E046D0" w:rsidRDefault="00740E34" w:rsidP="00E046D0">
                      <w:r>
                        <w:t>9</w:t>
                      </w:r>
                      <w:r w:rsidR="00E046D0">
                        <w:t>.1</w:t>
                      </w:r>
                    </w:p>
                  </w:txbxContent>
                </v:textbox>
                <w10:wrap type="square"/>
              </v:shape>
            </w:pict>
          </mc:Fallback>
        </mc:AlternateContent>
      </w:r>
      <w:r w:rsidR="00784A59" w:rsidRPr="00507462">
        <w:rPr>
          <w:rFonts w:cs="Times New Roman"/>
          <w:noProof/>
          <w:lang w:val="en-US"/>
        </w:rPr>
        <w:drawing>
          <wp:anchor distT="0" distB="0" distL="114300" distR="114300" simplePos="0" relativeHeight="251650048" behindDoc="1" locked="0" layoutInCell="1" allowOverlap="1" wp14:anchorId="0F0EAE07" wp14:editId="518CBC74">
            <wp:simplePos x="0" y="0"/>
            <wp:positionH relativeFrom="column">
              <wp:posOffset>-27940</wp:posOffset>
            </wp:positionH>
            <wp:positionV relativeFrom="paragraph">
              <wp:posOffset>3876</wp:posOffset>
            </wp:positionV>
            <wp:extent cx="5729605" cy="2371725"/>
            <wp:effectExtent l="0" t="0" r="0" b="3175"/>
            <wp:wrapTight wrapText="bothSides">
              <wp:wrapPolygon edited="0">
                <wp:start x="0" y="0"/>
                <wp:lineTo x="0" y="21513"/>
                <wp:lineTo x="21545" y="21513"/>
                <wp:lineTo x="21545" y="0"/>
                <wp:lineTo x="0" y="0"/>
              </wp:wrapPolygon>
            </wp:wrapTight>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72960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50C0B" w14:textId="3C62CB01" w:rsidR="002650E6" w:rsidRPr="00507462" w:rsidRDefault="002650E6" w:rsidP="00BE1628">
      <w:pPr>
        <w:spacing w:after="0" w:line="276" w:lineRule="auto"/>
        <w:rPr>
          <w:rFonts w:cs="Times New Roman"/>
          <w:lang w:val="en-US"/>
        </w:rPr>
      </w:pPr>
    </w:p>
    <w:p w14:paraId="1939B61B" w14:textId="5576C4B6" w:rsidR="009834A1" w:rsidRPr="00507462" w:rsidRDefault="009834A1" w:rsidP="00EE17FE">
      <w:pPr>
        <w:spacing w:after="0" w:line="276" w:lineRule="auto"/>
        <w:rPr>
          <w:rFonts w:cs="Times New Roman"/>
          <w:i/>
          <w:iCs/>
          <w:lang w:val="en-US"/>
        </w:rPr>
      </w:pPr>
    </w:p>
    <w:p w14:paraId="1F1B57DE" w14:textId="1848ED3B" w:rsidR="009834A1" w:rsidRPr="00507462" w:rsidRDefault="009834A1" w:rsidP="00EE17FE">
      <w:pPr>
        <w:spacing w:after="0" w:line="276" w:lineRule="auto"/>
        <w:rPr>
          <w:rFonts w:cs="Times New Roman"/>
          <w:i/>
          <w:iCs/>
          <w:lang w:val="en-US"/>
        </w:rPr>
      </w:pPr>
    </w:p>
    <w:p w14:paraId="553DE227" w14:textId="58492D24" w:rsidR="009834A1" w:rsidRPr="00507462" w:rsidRDefault="009834A1" w:rsidP="00EE17FE">
      <w:pPr>
        <w:spacing w:after="0" w:line="276" w:lineRule="auto"/>
        <w:rPr>
          <w:rFonts w:cs="Times New Roman"/>
          <w:i/>
          <w:iCs/>
          <w:lang w:val="en-US"/>
        </w:rPr>
      </w:pPr>
    </w:p>
    <w:p w14:paraId="7657907E" w14:textId="102E8245" w:rsidR="009834A1" w:rsidRPr="00507462" w:rsidRDefault="009834A1" w:rsidP="00EE17FE">
      <w:pPr>
        <w:spacing w:after="0" w:line="276" w:lineRule="auto"/>
        <w:rPr>
          <w:rFonts w:cs="Times New Roman"/>
          <w:i/>
          <w:iCs/>
          <w:lang w:val="en-US"/>
        </w:rPr>
      </w:pPr>
    </w:p>
    <w:p w14:paraId="324B4969" w14:textId="2D52A88B" w:rsidR="009834A1" w:rsidRPr="00507462" w:rsidRDefault="009834A1" w:rsidP="00EE17FE">
      <w:pPr>
        <w:spacing w:after="0" w:line="276" w:lineRule="auto"/>
        <w:rPr>
          <w:rFonts w:cs="Times New Roman"/>
          <w:i/>
          <w:iCs/>
          <w:lang w:val="en-US"/>
        </w:rPr>
      </w:pPr>
    </w:p>
    <w:p w14:paraId="3C1E626F" w14:textId="714D99E8" w:rsidR="009834A1" w:rsidRPr="00507462" w:rsidRDefault="009834A1" w:rsidP="00EE17FE">
      <w:pPr>
        <w:spacing w:after="0" w:line="276" w:lineRule="auto"/>
        <w:rPr>
          <w:rFonts w:cs="Times New Roman"/>
          <w:i/>
          <w:iCs/>
          <w:lang w:val="en-US"/>
        </w:rPr>
      </w:pPr>
    </w:p>
    <w:p w14:paraId="157A3A07" w14:textId="7139F769" w:rsidR="009834A1" w:rsidRPr="00507462" w:rsidRDefault="009834A1" w:rsidP="00EE17FE">
      <w:pPr>
        <w:spacing w:after="0" w:line="276" w:lineRule="auto"/>
        <w:rPr>
          <w:rFonts w:cs="Times New Roman"/>
          <w:i/>
          <w:iCs/>
          <w:lang w:val="en-US"/>
        </w:rPr>
      </w:pPr>
    </w:p>
    <w:p w14:paraId="61C9F795" w14:textId="1A1A5AFA" w:rsidR="009834A1" w:rsidRPr="00507462" w:rsidRDefault="009834A1" w:rsidP="00EE17FE">
      <w:pPr>
        <w:spacing w:after="0" w:line="276" w:lineRule="auto"/>
        <w:rPr>
          <w:rFonts w:cs="Times New Roman"/>
          <w:i/>
          <w:iCs/>
          <w:lang w:val="en-US"/>
        </w:rPr>
      </w:pPr>
    </w:p>
    <w:p w14:paraId="607D6B40" w14:textId="56CE8187" w:rsidR="009834A1" w:rsidRPr="00507462" w:rsidRDefault="009834A1" w:rsidP="00EE17FE">
      <w:pPr>
        <w:spacing w:after="0" w:line="276" w:lineRule="auto"/>
        <w:rPr>
          <w:rFonts w:cs="Times New Roman"/>
          <w:i/>
          <w:iCs/>
          <w:lang w:val="en-US"/>
        </w:rPr>
      </w:pPr>
    </w:p>
    <w:p w14:paraId="76B7710D" w14:textId="0CED394C" w:rsidR="009834A1" w:rsidRPr="00507462" w:rsidRDefault="009834A1" w:rsidP="00EE17FE">
      <w:pPr>
        <w:spacing w:after="0" w:line="276" w:lineRule="auto"/>
        <w:rPr>
          <w:rFonts w:cs="Times New Roman"/>
          <w:i/>
          <w:iCs/>
          <w:lang w:val="en-US"/>
        </w:rPr>
      </w:pPr>
    </w:p>
    <w:p w14:paraId="1838F8B7" w14:textId="03941EB5" w:rsidR="009834A1" w:rsidRPr="00507462" w:rsidRDefault="009834A1" w:rsidP="00EE17FE">
      <w:pPr>
        <w:spacing w:after="0" w:line="276" w:lineRule="auto"/>
        <w:rPr>
          <w:rFonts w:cs="Times New Roman"/>
          <w:i/>
          <w:iCs/>
          <w:lang w:val="en-US"/>
        </w:rPr>
      </w:pPr>
    </w:p>
    <w:p w14:paraId="0C33E105" w14:textId="0FE5EFC3" w:rsidR="009834A1" w:rsidRPr="00507462" w:rsidRDefault="004048B6" w:rsidP="00EE17FE">
      <w:pPr>
        <w:spacing w:after="0" w:line="276" w:lineRule="auto"/>
        <w:rPr>
          <w:rFonts w:cs="Times New Roman"/>
          <w:i/>
          <w:iCs/>
          <w:lang w:val="en-US"/>
        </w:rPr>
      </w:pPr>
      <w:r w:rsidRPr="00507462">
        <w:rPr>
          <w:rFonts w:cs="Times New Roman"/>
          <w:noProof/>
          <w:lang w:val="en-US"/>
        </w:rPr>
        <mc:AlternateContent>
          <mc:Choice Requires="wps">
            <w:drawing>
              <wp:anchor distT="45720" distB="45720" distL="114300" distR="114300" simplePos="0" relativeHeight="251676672" behindDoc="0" locked="0" layoutInCell="1" allowOverlap="1" wp14:anchorId="3CFF46B4" wp14:editId="7E98567A">
                <wp:simplePos x="0" y="0"/>
                <wp:positionH relativeFrom="column">
                  <wp:posOffset>2876550</wp:posOffset>
                </wp:positionH>
                <wp:positionV relativeFrom="paragraph">
                  <wp:posOffset>153035</wp:posOffset>
                </wp:positionV>
                <wp:extent cx="367665" cy="2730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273050"/>
                        </a:xfrm>
                        <a:prstGeom prst="rect">
                          <a:avLst/>
                        </a:prstGeom>
                        <a:solidFill>
                          <a:srgbClr val="FFFFFF"/>
                        </a:solidFill>
                        <a:ln w="9525">
                          <a:noFill/>
                          <a:miter lim="800000"/>
                          <a:headEnd/>
                          <a:tailEnd/>
                        </a:ln>
                      </wps:spPr>
                      <wps:txbx>
                        <w:txbxContent>
                          <w:p w14:paraId="7E4989AA" w14:textId="6834F6D7" w:rsidR="00E046D0" w:rsidRDefault="00740E34" w:rsidP="00E046D0">
                            <w:r>
                              <w:t>9</w:t>
                            </w:r>
                            <w:r w:rsidR="00E046D0">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F46B4" id="_x0000_s1030" type="#_x0000_t202" style="position:absolute;left:0;text-align:left;margin-left:226.5pt;margin-top:12.05pt;width:28.95pt;height:2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" stroked="f">
                <v:textbox>
                  <w:txbxContent>
                    <w:p w14:paraId="7E4989AA" w14:textId="6834F6D7" w:rsidR="00E046D0" w:rsidRDefault="00740E34" w:rsidP="00E046D0">
                      <w:r>
                        <w:t>9</w:t>
                      </w:r>
                      <w:r w:rsidR="00E046D0">
                        <w:t>.2</w:t>
                      </w:r>
                    </w:p>
                  </w:txbxContent>
                </v:textbox>
                <w10:wrap type="square"/>
              </v:shape>
            </w:pict>
          </mc:Fallback>
        </mc:AlternateContent>
      </w:r>
      <w:r w:rsidR="00EB3993" w:rsidRPr="00507462">
        <w:rPr>
          <w:rFonts w:cs="Times New Roman"/>
          <w:noProof/>
          <w:lang w:val="en-US"/>
        </w:rPr>
        <w:drawing>
          <wp:anchor distT="0" distB="0" distL="114300" distR="114300" simplePos="0" relativeHeight="251651072" behindDoc="1" locked="0" layoutInCell="1" allowOverlap="1" wp14:anchorId="5663D122" wp14:editId="607CA9FE">
            <wp:simplePos x="0" y="0"/>
            <wp:positionH relativeFrom="column">
              <wp:posOffset>-22225</wp:posOffset>
            </wp:positionH>
            <wp:positionV relativeFrom="paragraph">
              <wp:posOffset>146213</wp:posOffset>
            </wp:positionV>
            <wp:extent cx="5730875" cy="2280920"/>
            <wp:effectExtent l="0" t="0" r="0" b="5080"/>
            <wp:wrapTight wrapText="bothSides">
              <wp:wrapPolygon edited="0">
                <wp:start x="0" y="0"/>
                <wp:lineTo x="0" y="21528"/>
                <wp:lineTo x="21540" y="21528"/>
                <wp:lineTo x="21540" y="0"/>
                <wp:lineTo x="0" y="0"/>
              </wp:wrapPolygon>
            </wp:wrapTight>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30875" cy="228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B3C8F2" w14:textId="76130198" w:rsidR="009834A1" w:rsidRPr="00507462" w:rsidRDefault="009834A1" w:rsidP="00EE17FE">
      <w:pPr>
        <w:spacing w:after="0" w:line="276" w:lineRule="auto"/>
        <w:rPr>
          <w:rFonts w:cs="Times New Roman"/>
          <w:i/>
          <w:iCs/>
          <w:lang w:val="en-US"/>
        </w:rPr>
      </w:pPr>
    </w:p>
    <w:p w14:paraId="6B2D191F" w14:textId="77777777" w:rsidR="00784A59" w:rsidRPr="00507462" w:rsidRDefault="00784A59" w:rsidP="00EE17FE">
      <w:pPr>
        <w:spacing w:after="0" w:line="276" w:lineRule="auto"/>
        <w:rPr>
          <w:rFonts w:cs="Times New Roman"/>
          <w:i/>
          <w:iCs/>
          <w:lang w:val="en-US"/>
        </w:rPr>
      </w:pPr>
    </w:p>
    <w:p w14:paraId="094A0654" w14:textId="27875C00" w:rsidR="00784A59" w:rsidRPr="00507462" w:rsidRDefault="00784A59" w:rsidP="00EE17FE">
      <w:pPr>
        <w:spacing w:after="0" w:line="276" w:lineRule="auto"/>
        <w:rPr>
          <w:rFonts w:cs="Times New Roman"/>
          <w:i/>
          <w:iCs/>
          <w:lang w:val="en-US"/>
        </w:rPr>
      </w:pPr>
    </w:p>
    <w:p w14:paraId="5045C83D" w14:textId="1E919903" w:rsidR="00784A59" w:rsidRPr="00507462" w:rsidRDefault="00784A59" w:rsidP="00EE17FE">
      <w:pPr>
        <w:spacing w:after="0" w:line="276" w:lineRule="auto"/>
        <w:rPr>
          <w:rFonts w:cs="Times New Roman"/>
          <w:i/>
          <w:iCs/>
          <w:lang w:val="en-US"/>
        </w:rPr>
      </w:pPr>
    </w:p>
    <w:p w14:paraId="61A09785" w14:textId="77777777" w:rsidR="00784A59" w:rsidRPr="00507462" w:rsidRDefault="00784A59" w:rsidP="00EE17FE">
      <w:pPr>
        <w:spacing w:after="0" w:line="276" w:lineRule="auto"/>
        <w:rPr>
          <w:rFonts w:cs="Times New Roman"/>
          <w:i/>
          <w:iCs/>
          <w:lang w:val="en-US"/>
        </w:rPr>
      </w:pPr>
    </w:p>
    <w:p w14:paraId="3711E4BB" w14:textId="28CEFB3D" w:rsidR="00784A59" w:rsidRPr="00507462" w:rsidRDefault="00784A59" w:rsidP="00EE17FE">
      <w:pPr>
        <w:spacing w:after="0" w:line="276" w:lineRule="auto"/>
        <w:rPr>
          <w:rFonts w:cs="Times New Roman"/>
          <w:i/>
          <w:iCs/>
          <w:lang w:val="en-US"/>
        </w:rPr>
      </w:pPr>
    </w:p>
    <w:p w14:paraId="14C32F8A" w14:textId="77777777" w:rsidR="00784A59" w:rsidRPr="00507462" w:rsidRDefault="00784A59" w:rsidP="00EE17FE">
      <w:pPr>
        <w:spacing w:after="0" w:line="276" w:lineRule="auto"/>
        <w:rPr>
          <w:rFonts w:cs="Times New Roman"/>
          <w:i/>
          <w:iCs/>
          <w:lang w:val="en-US"/>
        </w:rPr>
      </w:pPr>
    </w:p>
    <w:p w14:paraId="10AFA323" w14:textId="2BCF9019" w:rsidR="00784A59" w:rsidRPr="00507462" w:rsidRDefault="00784A59" w:rsidP="00EE17FE">
      <w:pPr>
        <w:spacing w:after="0" w:line="276" w:lineRule="auto"/>
        <w:rPr>
          <w:rFonts w:cs="Times New Roman"/>
          <w:i/>
          <w:iCs/>
          <w:lang w:val="en-US"/>
        </w:rPr>
      </w:pPr>
    </w:p>
    <w:p w14:paraId="7D080B5E" w14:textId="3180C2BC" w:rsidR="00784A59" w:rsidRPr="00507462" w:rsidRDefault="00784A59" w:rsidP="00EE17FE">
      <w:pPr>
        <w:spacing w:after="0" w:line="276" w:lineRule="auto"/>
        <w:rPr>
          <w:rFonts w:cs="Times New Roman"/>
          <w:i/>
          <w:iCs/>
          <w:lang w:val="en-US"/>
        </w:rPr>
      </w:pPr>
    </w:p>
    <w:p w14:paraId="4640D680" w14:textId="250141AB" w:rsidR="00784A59" w:rsidRPr="00507462" w:rsidRDefault="00784A59" w:rsidP="00EE17FE">
      <w:pPr>
        <w:spacing w:after="0" w:line="276" w:lineRule="auto"/>
        <w:rPr>
          <w:rFonts w:cs="Times New Roman"/>
          <w:i/>
          <w:iCs/>
          <w:lang w:val="en-US"/>
        </w:rPr>
      </w:pPr>
    </w:p>
    <w:p w14:paraId="4E2A1D83" w14:textId="274B5100" w:rsidR="00784A59" w:rsidRPr="00507462" w:rsidRDefault="00784A59" w:rsidP="00EE17FE">
      <w:pPr>
        <w:spacing w:after="0" w:line="276" w:lineRule="auto"/>
        <w:rPr>
          <w:rFonts w:cs="Times New Roman"/>
          <w:i/>
          <w:iCs/>
          <w:lang w:val="en-US"/>
        </w:rPr>
      </w:pPr>
    </w:p>
    <w:p w14:paraId="76713B2E" w14:textId="18002E48" w:rsidR="00784A59" w:rsidRPr="00507462" w:rsidRDefault="00784A59" w:rsidP="00EE17FE">
      <w:pPr>
        <w:spacing w:after="0" w:line="276" w:lineRule="auto"/>
        <w:rPr>
          <w:rFonts w:cs="Times New Roman"/>
          <w:i/>
          <w:iCs/>
          <w:lang w:val="en-US"/>
        </w:rPr>
      </w:pPr>
    </w:p>
    <w:p w14:paraId="7E2E926A" w14:textId="50B660D2" w:rsidR="00784A59" w:rsidRPr="00507462" w:rsidRDefault="00784A59" w:rsidP="00EE17FE">
      <w:pPr>
        <w:spacing w:after="0" w:line="276" w:lineRule="auto"/>
        <w:rPr>
          <w:rFonts w:cs="Times New Roman"/>
          <w:i/>
          <w:iCs/>
          <w:lang w:val="en-US"/>
        </w:rPr>
      </w:pPr>
    </w:p>
    <w:p w14:paraId="1F8FDF3F" w14:textId="5283C53D" w:rsidR="00784A59" w:rsidRPr="00507462" w:rsidRDefault="004048B6" w:rsidP="00EE17FE">
      <w:pPr>
        <w:spacing w:after="0" w:line="276" w:lineRule="auto"/>
        <w:rPr>
          <w:rFonts w:cs="Times New Roman"/>
          <w:i/>
          <w:iCs/>
          <w:lang w:val="en-US"/>
        </w:rPr>
      </w:pPr>
      <w:r w:rsidRPr="00507462">
        <w:rPr>
          <w:rFonts w:cs="Times New Roman"/>
          <w:noProof/>
          <w:lang w:val="en-US"/>
        </w:rPr>
        <mc:AlternateContent>
          <mc:Choice Requires="wps">
            <w:drawing>
              <wp:anchor distT="45720" distB="45720" distL="114300" distR="114300" simplePos="0" relativeHeight="251679744" behindDoc="0" locked="0" layoutInCell="1" allowOverlap="1" wp14:anchorId="6BE1964C" wp14:editId="24E92A3C">
                <wp:simplePos x="0" y="0"/>
                <wp:positionH relativeFrom="column">
                  <wp:posOffset>3719138</wp:posOffset>
                </wp:positionH>
                <wp:positionV relativeFrom="paragraph">
                  <wp:posOffset>113954</wp:posOffset>
                </wp:positionV>
                <wp:extent cx="367665" cy="330835"/>
                <wp:effectExtent l="0" t="0" r="63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330835"/>
                        </a:xfrm>
                        <a:prstGeom prst="rect">
                          <a:avLst/>
                        </a:prstGeom>
                        <a:solidFill>
                          <a:srgbClr val="FFFFFF"/>
                        </a:solidFill>
                        <a:ln w="9525">
                          <a:noFill/>
                          <a:miter lim="800000"/>
                          <a:headEnd/>
                          <a:tailEnd/>
                        </a:ln>
                      </wps:spPr>
                      <wps:txbx>
                        <w:txbxContent>
                          <w:p w14:paraId="00100466" w14:textId="52EE720B" w:rsidR="00CA5BC8" w:rsidRDefault="00740E34" w:rsidP="00CA5BC8">
                            <w:r>
                              <w:t>9</w:t>
                            </w:r>
                            <w:r w:rsidR="00CA5BC8">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1964C" id="_x0000_s1031" type="#_x0000_t202" style="position:absolute;left:0;text-align:left;margin-left:292.85pt;margin-top:8.95pt;width:28.95pt;height:26.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" stroked="f">
                <v:textbox>
                  <w:txbxContent>
                    <w:p w14:paraId="00100466" w14:textId="52EE720B" w:rsidR="00CA5BC8" w:rsidRDefault="00740E34" w:rsidP="00CA5BC8">
                      <w:r>
                        <w:t>9</w:t>
                      </w:r>
                      <w:r w:rsidR="00CA5BC8">
                        <w:t>.3</w:t>
                      </w:r>
                    </w:p>
                  </w:txbxContent>
                </v:textbox>
                <w10:wrap type="square"/>
              </v:shape>
            </w:pict>
          </mc:Fallback>
        </mc:AlternateContent>
      </w:r>
      <w:r w:rsidR="00784A59" w:rsidRPr="00507462">
        <w:rPr>
          <w:rFonts w:cs="Times New Roman"/>
          <w:noProof/>
          <w:lang w:val="en-US"/>
        </w:rPr>
        <w:drawing>
          <wp:anchor distT="0" distB="0" distL="114300" distR="114300" simplePos="0" relativeHeight="251652096" behindDoc="1" locked="0" layoutInCell="1" allowOverlap="1" wp14:anchorId="29E93652" wp14:editId="42D628B3">
            <wp:simplePos x="0" y="0"/>
            <wp:positionH relativeFrom="column">
              <wp:posOffset>155575</wp:posOffset>
            </wp:positionH>
            <wp:positionV relativeFrom="paragraph">
              <wp:posOffset>21590</wp:posOffset>
            </wp:positionV>
            <wp:extent cx="4333240" cy="2483485"/>
            <wp:effectExtent l="0" t="0" r="0" b="5715"/>
            <wp:wrapTight wrapText="bothSides">
              <wp:wrapPolygon edited="0">
                <wp:start x="0" y="0"/>
                <wp:lineTo x="0" y="21539"/>
                <wp:lineTo x="21524" y="21539"/>
                <wp:lineTo x="21524" y="0"/>
                <wp:lineTo x="0" y="0"/>
              </wp:wrapPolygon>
            </wp:wrapTight>
            <wp:docPr id="51" name="Picture 5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ubble chart&#10;&#10;Description automatically generated"/>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4333240"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ABE334" w14:textId="6155F091" w:rsidR="00784A59" w:rsidRPr="00507462" w:rsidRDefault="00784A59" w:rsidP="00EE17FE">
      <w:pPr>
        <w:spacing w:after="0" w:line="276" w:lineRule="auto"/>
        <w:rPr>
          <w:rFonts w:cs="Times New Roman"/>
          <w:i/>
          <w:iCs/>
          <w:lang w:val="en-US"/>
        </w:rPr>
      </w:pPr>
    </w:p>
    <w:p w14:paraId="21F478F9" w14:textId="76CC7BED" w:rsidR="00784A59" w:rsidRPr="00507462" w:rsidRDefault="00784A59" w:rsidP="00EE17FE">
      <w:pPr>
        <w:spacing w:after="0" w:line="276" w:lineRule="auto"/>
        <w:rPr>
          <w:rFonts w:cs="Times New Roman"/>
          <w:i/>
          <w:iCs/>
          <w:lang w:val="en-US"/>
        </w:rPr>
      </w:pPr>
    </w:p>
    <w:p w14:paraId="17BC6176" w14:textId="0DC675E5" w:rsidR="00784A59" w:rsidRPr="00507462" w:rsidRDefault="00784A59" w:rsidP="00EE17FE">
      <w:pPr>
        <w:spacing w:after="0" w:line="276" w:lineRule="auto"/>
        <w:rPr>
          <w:rFonts w:cs="Times New Roman"/>
          <w:i/>
          <w:iCs/>
          <w:lang w:val="en-US"/>
        </w:rPr>
      </w:pPr>
    </w:p>
    <w:p w14:paraId="110BD86A" w14:textId="1D13971F" w:rsidR="00784A59" w:rsidRPr="00507462" w:rsidRDefault="00784A59" w:rsidP="00EE17FE">
      <w:pPr>
        <w:spacing w:after="0" w:line="276" w:lineRule="auto"/>
        <w:rPr>
          <w:rFonts w:cs="Times New Roman"/>
          <w:i/>
          <w:iCs/>
          <w:lang w:val="en-US"/>
        </w:rPr>
      </w:pPr>
    </w:p>
    <w:p w14:paraId="4804E73E" w14:textId="3F4B5C3D" w:rsidR="00CA5BC8" w:rsidRPr="00507462" w:rsidRDefault="00CA5BC8" w:rsidP="00EE17FE">
      <w:pPr>
        <w:spacing w:after="0" w:line="276" w:lineRule="auto"/>
        <w:rPr>
          <w:rFonts w:cs="Times New Roman"/>
          <w:i/>
          <w:iCs/>
          <w:lang w:val="en-US"/>
        </w:rPr>
      </w:pPr>
    </w:p>
    <w:p w14:paraId="7780AB3B" w14:textId="71316647" w:rsidR="00CA5BC8" w:rsidRPr="00507462" w:rsidRDefault="00CA5BC8" w:rsidP="00EE17FE">
      <w:pPr>
        <w:spacing w:after="0" w:line="276" w:lineRule="auto"/>
        <w:rPr>
          <w:rFonts w:cs="Times New Roman"/>
          <w:i/>
          <w:iCs/>
          <w:lang w:val="en-US"/>
        </w:rPr>
      </w:pPr>
    </w:p>
    <w:p w14:paraId="1594705D" w14:textId="64F5B157" w:rsidR="00CA5BC8" w:rsidRPr="00507462" w:rsidRDefault="00CA5BC8" w:rsidP="00EE17FE">
      <w:pPr>
        <w:spacing w:after="0" w:line="276" w:lineRule="auto"/>
        <w:rPr>
          <w:rFonts w:cs="Times New Roman"/>
          <w:i/>
          <w:iCs/>
          <w:lang w:val="en-US"/>
        </w:rPr>
      </w:pPr>
    </w:p>
    <w:p w14:paraId="2481BC84" w14:textId="08076991" w:rsidR="00CA5BC8" w:rsidRPr="00507462" w:rsidRDefault="00CA5BC8" w:rsidP="00EE17FE">
      <w:pPr>
        <w:spacing w:after="0" w:line="276" w:lineRule="auto"/>
        <w:rPr>
          <w:rFonts w:cs="Times New Roman"/>
          <w:i/>
          <w:iCs/>
          <w:lang w:val="en-US"/>
        </w:rPr>
      </w:pPr>
    </w:p>
    <w:p w14:paraId="014CD0AD" w14:textId="77777777" w:rsidR="00CA5BC8" w:rsidRPr="00507462" w:rsidRDefault="00CA5BC8" w:rsidP="00EE17FE">
      <w:pPr>
        <w:spacing w:after="0" w:line="276" w:lineRule="auto"/>
        <w:rPr>
          <w:rFonts w:cs="Times New Roman"/>
          <w:i/>
          <w:iCs/>
          <w:lang w:val="en-US"/>
        </w:rPr>
      </w:pPr>
    </w:p>
    <w:p w14:paraId="1D92DF68" w14:textId="78876624" w:rsidR="00CA5BC8" w:rsidRPr="00507462" w:rsidRDefault="00CA5BC8" w:rsidP="00EE17FE">
      <w:pPr>
        <w:spacing w:after="0" w:line="276" w:lineRule="auto"/>
        <w:rPr>
          <w:rFonts w:cs="Times New Roman"/>
          <w:i/>
          <w:iCs/>
          <w:lang w:val="en-US"/>
        </w:rPr>
      </w:pPr>
    </w:p>
    <w:p w14:paraId="5BAB82B4" w14:textId="77777777" w:rsidR="00CA5BC8" w:rsidRPr="00507462" w:rsidRDefault="00CA5BC8" w:rsidP="00EE17FE">
      <w:pPr>
        <w:spacing w:after="0" w:line="276" w:lineRule="auto"/>
        <w:rPr>
          <w:rFonts w:cs="Times New Roman"/>
          <w:i/>
          <w:iCs/>
          <w:lang w:val="en-US"/>
        </w:rPr>
      </w:pPr>
    </w:p>
    <w:p w14:paraId="7A682C3F" w14:textId="62F47108" w:rsidR="00CA5BC8" w:rsidRPr="00507462" w:rsidRDefault="00CA5BC8" w:rsidP="00EE17FE">
      <w:pPr>
        <w:spacing w:after="0" w:line="276" w:lineRule="auto"/>
        <w:rPr>
          <w:rFonts w:cs="Times New Roman"/>
          <w:i/>
          <w:iCs/>
          <w:lang w:val="en-US"/>
        </w:rPr>
      </w:pPr>
    </w:p>
    <w:p w14:paraId="07EE31C8" w14:textId="767A7267" w:rsidR="00CA5BC8" w:rsidRPr="00507462" w:rsidRDefault="00CA5BC8" w:rsidP="00EE17FE">
      <w:pPr>
        <w:spacing w:after="0" w:line="276" w:lineRule="auto"/>
        <w:rPr>
          <w:rFonts w:cs="Times New Roman"/>
          <w:i/>
          <w:iCs/>
          <w:lang w:val="en-US"/>
        </w:rPr>
      </w:pPr>
    </w:p>
    <w:p w14:paraId="31DB0CEC" w14:textId="77777777" w:rsidR="00CA5BC8" w:rsidRPr="00507462" w:rsidRDefault="00CA5BC8" w:rsidP="00EE17FE">
      <w:pPr>
        <w:spacing w:after="0" w:line="276" w:lineRule="auto"/>
        <w:rPr>
          <w:rFonts w:cs="Times New Roman"/>
          <w:i/>
          <w:iCs/>
          <w:lang w:val="en-US"/>
        </w:rPr>
      </w:pPr>
    </w:p>
    <w:p w14:paraId="57C92F99" w14:textId="7F575457" w:rsidR="00EE17FE" w:rsidRPr="00507462" w:rsidRDefault="00EE17FE" w:rsidP="00EE17FE">
      <w:pPr>
        <w:spacing w:after="0" w:line="276" w:lineRule="auto"/>
        <w:rPr>
          <w:rFonts w:cs="Times New Roman"/>
          <w:i/>
          <w:iCs/>
          <w:lang w:val="en-US"/>
        </w:rPr>
      </w:pPr>
      <w:r w:rsidRPr="00507462">
        <w:rPr>
          <w:rFonts w:cs="Times New Roman"/>
          <w:i/>
          <w:iCs/>
          <w:lang w:val="en-US"/>
        </w:rPr>
        <w:t xml:space="preserve">Figure </w:t>
      </w:r>
      <w:r w:rsidR="00740E34">
        <w:rPr>
          <w:rFonts w:cs="Times New Roman"/>
          <w:i/>
          <w:iCs/>
          <w:lang w:val="en-US"/>
        </w:rPr>
        <w:t>9</w:t>
      </w:r>
      <w:r w:rsidRPr="00507462">
        <w:rPr>
          <w:rFonts w:cs="Times New Roman"/>
          <w:i/>
          <w:iCs/>
          <w:lang w:val="en-US"/>
        </w:rPr>
        <w:t xml:space="preserve">: </w:t>
      </w:r>
      <w:proofErr w:type="spellStart"/>
      <w:r w:rsidRPr="00507462">
        <w:rPr>
          <w:rFonts w:cs="Times New Roman"/>
          <w:i/>
          <w:iCs/>
          <w:lang w:val="en-US"/>
        </w:rPr>
        <w:t>Wzone</w:t>
      </w:r>
      <w:proofErr w:type="spellEnd"/>
      <w:r w:rsidRPr="00507462">
        <w:rPr>
          <w:rFonts w:cs="Times New Roman"/>
          <w:i/>
          <w:iCs/>
          <w:lang w:val="en-US"/>
        </w:rPr>
        <w:t xml:space="preserve"> polygons (gr</w:t>
      </w:r>
      <w:r w:rsidR="00235C78" w:rsidRPr="00507462">
        <w:rPr>
          <w:rFonts w:cs="Times New Roman"/>
          <w:i/>
          <w:iCs/>
          <w:lang w:val="en-US"/>
        </w:rPr>
        <w:t>a</w:t>
      </w:r>
      <w:r w:rsidRPr="00507462">
        <w:rPr>
          <w:rFonts w:cs="Times New Roman"/>
          <w:i/>
          <w:iCs/>
          <w:lang w:val="en-US"/>
        </w:rPr>
        <w:t xml:space="preserve">y polygons) and conflict events (circles). </w:t>
      </w:r>
      <w:r w:rsidR="00065BE1">
        <w:rPr>
          <w:rFonts w:cs="Times New Roman"/>
          <w:i/>
          <w:iCs/>
          <w:lang w:val="en-US"/>
        </w:rPr>
        <w:t>Lake Chad region conflict shape</w:t>
      </w:r>
      <w:r w:rsidR="00065BE1" w:rsidRPr="00557357">
        <w:rPr>
          <w:rFonts w:cs="Times New Roman"/>
          <w:i/>
          <w:iCs/>
          <w:lang w:val="en-US"/>
        </w:rPr>
        <w:t xml:space="preserve"> </w:t>
      </w:r>
      <w:r w:rsidRPr="00507462">
        <w:rPr>
          <w:rFonts w:cs="Times New Roman"/>
          <w:i/>
          <w:iCs/>
          <w:lang w:val="en-US"/>
        </w:rPr>
        <w:t xml:space="preserve">in 2011 </w:t>
      </w:r>
      <w:r w:rsidR="00235C78" w:rsidRPr="00507462">
        <w:rPr>
          <w:rFonts w:cs="Times New Roman"/>
          <w:i/>
          <w:iCs/>
          <w:lang w:val="en-US"/>
        </w:rPr>
        <w:t>(</w:t>
      </w:r>
      <w:r w:rsidR="00740E34">
        <w:rPr>
          <w:rFonts w:cs="Times New Roman"/>
          <w:i/>
          <w:iCs/>
          <w:lang w:val="en-US"/>
        </w:rPr>
        <w:t>9</w:t>
      </w:r>
      <w:r w:rsidR="00235C78" w:rsidRPr="00507462">
        <w:rPr>
          <w:rFonts w:cs="Times New Roman"/>
          <w:i/>
          <w:iCs/>
          <w:lang w:val="en-US"/>
        </w:rPr>
        <w:t xml:space="preserve">.1) </w:t>
      </w:r>
      <w:r w:rsidRPr="00507462">
        <w:rPr>
          <w:rFonts w:cs="Times New Roman"/>
          <w:i/>
          <w:iCs/>
          <w:lang w:val="en-US"/>
        </w:rPr>
        <w:t>and 2016</w:t>
      </w:r>
      <w:r w:rsidR="00235C78" w:rsidRPr="00507462">
        <w:rPr>
          <w:rFonts w:cs="Times New Roman"/>
          <w:i/>
          <w:iCs/>
          <w:lang w:val="en-US"/>
        </w:rPr>
        <w:t xml:space="preserve"> (</w:t>
      </w:r>
      <w:r w:rsidR="00740E34">
        <w:rPr>
          <w:rFonts w:cs="Times New Roman"/>
          <w:i/>
          <w:iCs/>
          <w:lang w:val="en-US"/>
        </w:rPr>
        <w:t>9</w:t>
      </w:r>
      <w:r w:rsidR="00235C78" w:rsidRPr="00507462">
        <w:rPr>
          <w:rFonts w:cs="Times New Roman"/>
          <w:i/>
          <w:iCs/>
          <w:lang w:val="en-US"/>
        </w:rPr>
        <w:t>.2)</w:t>
      </w:r>
      <w:r w:rsidRPr="00507462">
        <w:rPr>
          <w:rFonts w:cs="Times New Roman"/>
          <w:i/>
          <w:iCs/>
          <w:lang w:val="en-US"/>
        </w:rPr>
        <w:t xml:space="preserve">; </w:t>
      </w:r>
      <w:r w:rsidR="00C64CE0" w:rsidRPr="00557357">
        <w:rPr>
          <w:rFonts w:cs="Times New Roman"/>
          <w:i/>
          <w:iCs/>
          <w:lang w:val="en-US"/>
        </w:rPr>
        <w:t xml:space="preserve">Syria/Iraq </w:t>
      </w:r>
      <w:r w:rsidR="00C64CE0">
        <w:rPr>
          <w:rFonts w:cs="Times New Roman"/>
          <w:i/>
          <w:iCs/>
          <w:lang w:val="en-US"/>
        </w:rPr>
        <w:t xml:space="preserve">conflict shape </w:t>
      </w:r>
      <w:r w:rsidRPr="00507462">
        <w:rPr>
          <w:rFonts w:cs="Times New Roman"/>
          <w:i/>
          <w:iCs/>
          <w:lang w:val="en-US"/>
        </w:rPr>
        <w:t>in 2013</w:t>
      </w:r>
      <w:r w:rsidR="00235C78" w:rsidRPr="00507462">
        <w:rPr>
          <w:rFonts w:cs="Times New Roman"/>
          <w:i/>
          <w:iCs/>
          <w:lang w:val="en-US"/>
        </w:rPr>
        <w:t xml:space="preserve"> (</w:t>
      </w:r>
      <w:r w:rsidR="00740E34">
        <w:rPr>
          <w:rFonts w:cs="Times New Roman"/>
          <w:i/>
          <w:iCs/>
          <w:lang w:val="en-US"/>
        </w:rPr>
        <w:t>9</w:t>
      </w:r>
      <w:r w:rsidR="00235C78" w:rsidRPr="00507462">
        <w:rPr>
          <w:rFonts w:cs="Times New Roman"/>
          <w:i/>
          <w:iCs/>
          <w:lang w:val="en-US"/>
        </w:rPr>
        <w:t>.3)</w:t>
      </w:r>
      <w:r w:rsidRPr="00507462">
        <w:rPr>
          <w:rFonts w:cs="Times New Roman"/>
          <w:i/>
          <w:iCs/>
          <w:lang w:val="en-US"/>
        </w:rPr>
        <w:t xml:space="preserve">. </w:t>
      </w:r>
    </w:p>
    <w:p w14:paraId="11078B41" w14:textId="77777777" w:rsidR="00D273A0" w:rsidRDefault="00D273A0" w:rsidP="00EE17FE">
      <w:pPr>
        <w:spacing w:after="0" w:line="276" w:lineRule="auto"/>
        <w:rPr>
          <w:rFonts w:cs="Times New Roman"/>
          <w:i/>
          <w:iCs/>
          <w:lang w:val="en-US"/>
        </w:rPr>
      </w:pPr>
    </w:p>
    <w:p w14:paraId="3D94D6FB" w14:textId="3988A2FB" w:rsidR="00EB3993" w:rsidRPr="00507462" w:rsidRDefault="00EB3993" w:rsidP="00EB3993">
      <w:pPr>
        <w:spacing w:after="0" w:line="276" w:lineRule="auto"/>
        <w:rPr>
          <w:rFonts w:cs="Times New Roman"/>
          <w:lang w:val="en-US"/>
        </w:rPr>
      </w:pPr>
      <w:r w:rsidRPr="00507462">
        <w:rPr>
          <w:rFonts w:cs="Times New Roman"/>
          <w:lang w:val="en-US"/>
        </w:rPr>
        <w:t xml:space="preserve">We replicate </w:t>
      </w:r>
      <w:r w:rsidR="00C64CE0">
        <w:rPr>
          <w:rFonts w:cs="Times New Roman"/>
          <w:lang w:val="en-US"/>
        </w:rPr>
        <w:t>the</w:t>
      </w:r>
      <w:r w:rsidRPr="00507462">
        <w:rPr>
          <w:rFonts w:cs="Times New Roman"/>
          <w:lang w:val="en-US"/>
        </w:rPr>
        <w:t xml:space="preserve"> spatial analysis of cases and present the results</w:t>
      </w:r>
      <w:r>
        <w:rPr>
          <w:rFonts w:cs="Times New Roman"/>
          <w:lang w:val="en-US"/>
        </w:rPr>
        <w:t xml:space="preserve"> for all cases</w:t>
      </w:r>
      <w:r w:rsidRPr="00507462">
        <w:rPr>
          <w:rFonts w:cs="Times New Roman"/>
          <w:lang w:val="en-US"/>
        </w:rPr>
        <w:t xml:space="preserve">. We select the conflict dyads based on the list of actors involved in each case study. Per </w:t>
      </w:r>
      <w:proofErr w:type="spellStart"/>
      <w:r w:rsidRPr="00507462">
        <w:rPr>
          <w:rFonts w:cs="Times New Roman"/>
          <w:lang w:val="en-US"/>
        </w:rPr>
        <w:t>Kikuta’s</w:t>
      </w:r>
      <w:proofErr w:type="spellEnd"/>
      <w:r w:rsidRPr="00507462">
        <w:rPr>
          <w:rFonts w:cs="Times New Roman"/>
          <w:lang w:val="en-US"/>
        </w:rPr>
        <w:t xml:space="preserve"> (2022) recommendation, we create </w:t>
      </w:r>
      <w:proofErr w:type="spellStart"/>
      <w:r w:rsidRPr="00507462">
        <w:rPr>
          <w:rFonts w:cs="Times New Roman"/>
          <w:lang w:val="en-US"/>
        </w:rPr>
        <w:t>Wzone</w:t>
      </w:r>
      <w:proofErr w:type="spellEnd"/>
      <w:r w:rsidRPr="00507462">
        <w:rPr>
          <w:rFonts w:cs="Times New Roman"/>
          <w:lang w:val="en-US"/>
        </w:rPr>
        <w:t xml:space="preserve"> polygons for individual dyads and aggregate them into a final polygon for the umbrella conflict. We calculate </w:t>
      </w:r>
      <w:r w:rsidRPr="00507462">
        <w:rPr>
          <w:rFonts w:cs="Times New Roman"/>
          <w:lang w:val="en-US"/>
        </w:rPr>
        <w:lastRenderedPageBreak/>
        <w:t xml:space="preserve">hotspots based on the </w:t>
      </w:r>
      <w:proofErr w:type="spellStart"/>
      <w:r w:rsidRPr="00507462">
        <w:rPr>
          <w:rFonts w:cs="Times New Roman"/>
          <w:lang w:val="en-US"/>
        </w:rPr>
        <w:t>Getis</w:t>
      </w:r>
      <w:proofErr w:type="spellEnd"/>
      <w:r w:rsidRPr="00507462">
        <w:rPr>
          <w:rFonts w:cs="Times New Roman"/>
          <w:lang w:val="en-US"/>
        </w:rPr>
        <w:t xml:space="preserve">-Ord algorithm. </w:t>
      </w:r>
      <w:proofErr w:type="spellStart"/>
      <w:r w:rsidRPr="00507462">
        <w:rPr>
          <w:rFonts w:cs="Times New Roman"/>
          <w:lang w:val="en-US"/>
        </w:rPr>
        <w:t>WzoneData</w:t>
      </w:r>
      <w:proofErr w:type="spellEnd"/>
      <w:r w:rsidRPr="00507462">
        <w:rPr>
          <w:rFonts w:cs="Times New Roman"/>
          <w:lang w:val="en-US"/>
        </w:rPr>
        <w:t xml:space="preserve"> </w:t>
      </w:r>
      <w:r w:rsidR="00C64CE0">
        <w:rPr>
          <w:rFonts w:cs="Times New Roman"/>
          <w:lang w:val="en-US"/>
        </w:rPr>
        <w:t>miss</w:t>
      </w:r>
      <w:r w:rsidRPr="00507462">
        <w:rPr>
          <w:rFonts w:cs="Times New Roman"/>
          <w:lang w:val="en-US"/>
        </w:rPr>
        <w:t xml:space="preserve"> some of the dyads we included in our original analysis, such as Government of Afghanistan-</w:t>
      </w:r>
      <w:proofErr w:type="spellStart"/>
      <w:r w:rsidRPr="00507462">
        <w:rPr>
          <w:rFonts w:cs="Times New Roman"/>
          <w:lang w:val="en-US"/>
        </w:rPr>
        <w:t>Hizb</w:t>
      </w:r>
      <w:proofErr w:type="spellEnd"/>
      <w:r w:rsidRPr="00507462">
        <w:rPr>
          <w:rFonts w:cs="Times New Roman"/>
          <w:lang w:val="en-US"/>
        </w:rPr>
        <w:t>-</w:t>
      </w:r>
      <w:proofErr w:type="spellStart"/>
      <w:r w:rsidRPr="00507462">
        <w:rPr>
          <w:rFonts w:cs="Times New Roman"/>
          <w:lang w:val="en-US"/>
        </w:rPr>
        <w:t>i</w:t>
      </w:r>
      <w:proofErr w:type="spellEnd"/>
      <w:r w:rsidRPr="00507462">
        <w:rPr>
          <w:rFonts w:cs="Times New Roman"/>
          <w:lang w:val="en-US"/>
        </w:rPr>
        <w:t xml:space="preserve"> </w:t>
      </w:r>
      <w:proofErr w:type="spellStart"/>
      <w:r w:rsidRPr="00507462">
        <w:rPr>
          <w:rFonts w:cs="Times New Roman"/>
          <w:lang w:val="en-US"/>
        </w:rPr>
        <w:t>Islami-yi</w:t>
      </w:r>
      <w:proofErr w:type="spellEnd"/>
      <w:r w:rsidRPr="00507462">
        <w:rPr>
          <w:rFonts w:cs="Times New Roman"/>
          <w:lang w:val="en-US"/>
        </w:rPr>
        <w:t xml:space="preserve"> Afghanistan (armed conflict in the Afghan-Pakistani borderlands, 2008) and AUC-FARC (armed conflict in Colombia, 2006). Dyads without </w:t>
      </w:r>
      <w:proofErr w:type="spellStart"/>
      <w:r w:rsidRPr="00507462">
        <w:rPr>
          <w:rFonts w:cs="Times New Roman"/>
          <w:lang w:val="en-US"/>
        </w:rPr>
        <w:t>Wzone</w:t>
      </w:r>
      <w:proofErr w:type="spellEnd"/>
      <w:r w:rsidRPr="00507462">
        <w:rPr>
          <w:rFonts w:cs="Times New Roman"/>
          <w:lang w:val="en-US"/>
        </w:rPr>
        <w:t xml:space="preserve"> polygons typically represent few conflict events except for the dyad Government of Syria-IS in 2010. However, if spatially clustered, they may affect the hotspot location or the final polygon shape. Figure </w:t>
      </w:r>
      <w:r>
        <w:rPr>
          <w:rFonts w:cs="Times New Roman"/>
          <w:lang w:val="en-US"/>
        </w:rPr>
        <w:t>9.3</w:t>
      </w:r>
      <w:r w:rsidRPr="00507462">
        <w:rPr>
          <w:rFonts w:cs="Times New Roman"/>
          <w:lang w:val="en-US"/>
        </w:rPr>
        <w:t xml:space="preserve"> shows how conflict events of dyads without </w:t>
      </w:r>
      <w:proofErr w:type="spellStart"/>
      <w:r w:rsidRPr="00507462">
        <w:rPr>
          <w:rFonts w:cs="Times New Roman"/>
          <w:lang w:val="en-US"/>
        </w:rPr>
        <w:t>Wzone</w:t>
      </w:r>
      <w:proofErr w:type="spellEnd"/>
      <w:r w:rsidRPr="00507462">
        <w:rPr>
          <w:rFonts w:cs="Times New Roman"/>
          <w:lang w:val="en-US"/>
        </w:rPr>
        <w:t xml:space="preserve"> polygons cluster in the Syria-Turkey border area in 2013.</w:t>
      </w:r>
    </w:p>
    <w:p w14:paraId="76955906" w14:textId="77777777" w:rsidR="00EB3993" w:rsidRPr="000E5F23" w:rsidRDefault="00EB3993" w:rsidP="00EE17FE">
      <w:pPr>
        <w:spacing w:after="0" w:line="276" w:lineRule="auto"/>
        <w:rPr>
          <w:rFonts w:cs="Times New Roman"/>
          <w:lang w:val="en-US"/>
        </w:rPr>
      </w:pPr>
    </w:p>
    <w:p w14:paraId="3949289E" w14:textId="408969A8" w:rsidR="00AE1FCD" w:rsidRPr="00507462" w:rsidRDefault="00AE1FCD" w:rsidP="00AE1FCD">
      <w:pPr>
        <w:spacing w:after="0" w:line="276" w:lineRule="auto"/>
        <w:rPr>
          <w:rFonts w:cs="Times New Roman"/>
          <w:lang w:val="en-US"/>
        </w:rPr>
      </w:pPr>
      <w:r w:rsidRPr="00507462">
        <w:rPr>
          <w:rFonts w:cs="Times New Roman"/>
          <w:lang w:val="en-US"/>
        </w:rPr>
        <w:t xml:space="preserve">The replication using </w:t>
      </w:r>
      <w:r w:rsidR="00235C78" w:rsidRPr="00507462">
        <w:rPr>
          <w:rFonts w:cs="Times New Roman"/>
          <w:lang w:val="en-US"/>
        </w:rPr>
        <w:t xml:space="preserve">the </w:t>
      </w:r>
      <w:proofErr w:type="spellStart"/>
      <w:r w:rsidR="00235C78" w:rsidRPr="00507462">
        <w:rPr>
          <w:rFonts w:cs="Times New Roman"/>
          <w:lang w:val="en-US"/>
        </w:rPr>
        <w:t>Wzone</w:t>
      </w:r>
      <w:proofErr w:type="spellEnd"/>
      <w:r w:rsidR="00235C78" w:rsidRPr="00507462">
        <w:rPr>
          <w:rFonts w:cs="Times New Roman"/>
          <w:lang w:val="en-US"/>
        </w:rPr>
        <w:t xml:space="preserve"> dataset </w:t>
      </w:r>
      <w:r w:rsidR="00AD3E62" w:rsidRPr="00507462">
        <w:rPr>
          <w:rFonts w:cs="Times New Roman"/>
          <w:lang w:val="en-US"/>
        </w:rPr>
        <w:t>differs</w:t>
      </w:r>
      <w:r w:rsidRPr="00507462">
        <w:rPr>
          <w:rFonts w:cs="Times New Roman"/>
          <w:lang w:val="en-US"/>
        </w:rPr>
        <w:t xml:space="preserve"> from the </w:t>
      </w:r>
      <w:r w:rsidR="00AD3E62" w:rsidRPr="00507462">
        <w:rPr>
          <w:rFonts w:cs="Times New Roman"/>
          <w:lang w:val="en-US"/>
        </w:rPr>
        <w:t>results obtained with</w:t>
      </w:r>
      <w:r w:rsidRPr="00507462">
        <w:rPr>
          <w:rFonts w:cs="Times New Roman"/>
          <w:lang w:val="en-US"/>
        </w:rPr>
        <w:t xml:space="preserve"> </w:t>
      </w:r>
      <w:r w:rsidR="00235C78" w:rsidRPr="00507462">
        <w:rPr>
          <w:rFonts w:cs="Times New Roman"/>
          <w:lang w:val="en-US"/>
        </w:rPr>
        <w:t xml:space="preserve">the methodology to construct </w:t>
      </w:r>
      <w:r w:rsidRPr="00507462">
        <w:rPr>
          <w:rFonts w:cs="Times New Roman"/>
          <w:lang w:val="en-US"/>
        </w:rPr>
        <w:t xml:space="preserve">conflict shapes. </w:t>
      </w:r>
      <w:r w:rsidR="00235C78" w:rsidRPr="00507462">
        <w:rPr>
          <w:rFonts w:cs="Times New Roman"/>
          <w:lang w:val="en-US"/>
        </w:rPr>
        <w:t xml:space="preserve">It missed </w:t>
      </w:r>
      <w:r w:rsidR="002018AF">
        <w:rPr>
          <w:rFonts w:cs="Times New Roman"/>
          <w:lang w:val="en-US"/>
        </w:rPr>
        <w:t>one</w:t>
      </w:r>
      <w:r w:rsidR="002018AF" w:rsidRPr="00507462">
        <w:rPr>
          <w:rFonts w:cs="Times New Roman"/>
          <w:lang w:val="en-US"/>
        </w:rPr>
        <w:t xml:space="preserve"> </w:t>
      </w:r>
      <w:r w:rsidRPr="00507462">
        <w:rPr>
          <w:rFonts w:cs="Times New Roman"/>
          <w:lang w:val="en-US"/>
        </w:rPr>
        <w:t xml:space="preserve">of the three spatial shifts </w:t>
      </w:r>
      <w:r w:rsidR="00235C78" w:rsidRPr="00507462">
        <w:rPr>
          <w:rFonts w:cs="Times New Roman"/>
          <w:lang w:val="en-US"/>
        </w:rPr>
        <w:t>we demonstrated in the article: it suggests expansion rather than shifting contraction</w:t>
      </w:r>
      <w:r w:rsidR="00235C78" w:rsidRPr="00507462" w:rsidDel="00235C78">
        <w:rPr>
          <w:rFonts w:cs="Times New Roman"/>
          <w:lang w:val="en-US"/>
        </w:rPr>
        <w:t xml:space="preserve"> </w:t>
      </w:r>
      <w:r w:rsidR="00235C78" w:rsidRPr="00507462">
        <w:rPr>
          <w:rFonts w:cs="Times New Roman"/>
          <w:lang w:val="en-US"/>
        </w:rPr>
        <w:t>for the</w:t>
      </w:r>
      <w:r w:rsidRPr="00507462">
        <w:rPr>
          <w:rFonts w:cs="Times New Roman"/>
          <w:lang w:val="en-US"/>
        </w:rPr>
        <w:t xml:space="preserve"> </w:t>
      </w:r>
      <w:r w:rsidR="009251E4" w:rsidRPr="00557357">
        <w:rPr>
          <w:rFonts w:cs="Times New Roman"/>
          <w:lang w:val="en-US"/>
        </w:rPr>
        <w:t xml:space="preserve">conflict shape </w:t>
      </w:r>
      <w:r w:rsidR="009251E4">
        <w:rPr>
          <w:rFonts w:cs="Times New Roman"/>
          <w:lang w:val="en-US"/>
        </w:rPr>
        <w:t>in the Lake Chad region</w:t>
      </w:r>
      <w:r w:rsidR="009251E4" w:rsidRPr="00557357">
        <w:rPr>
          <w:rFonts w:cs="Times New Roman"/>
          <w:lang w:val="en-US"/>
        </w:rPr>
        <w:t xml:space="preserve"> </w:t>
      </w:r>
      <w:r w:rsidR="00235C78" w:rsidRPr="00507462">
        <w:rPr>
          <w:rFonts w:cs="Times New Roman"/>
          <w:lang w:val="en-US"/>
        </w:rPr>
        <w:t>(2011-2016)</w:t>
      </w:r>
      <w:r w:rsidR="00BE12A3">
        <w:rPr>
          <w:rFonts w:cs="Times New Roman"/>
          <w:lang w:val="en-US"/>
        </w:rPr>
        <w:t xml:space="preserve">. </w:t>
      </w:r>
      <w:r w:rsidR="00AD3E62" w:rsidRPr="00507462">
        <w:rPr>
          <w:rFonts w:cs="Times New Roman"/>
          <w:lang w:val="en-US"/>
        </w:rPr>
        <w:t>W</w:t>
      </w:r>
      <w:r w:rsidRPr="00507462">
        <w:rPr>
          <w:rFonts w:cs="Times New Roman"/>
          <w:lang w:val="en-US"/>
        </w:rPr>
        <w:t xml:space="preserve">e also include non-dominant actors in </w:t>
      </w:r>
      <w:r w:rsidR="00AD3E62" w:rsidRPr="00507462">
        <w:rPr>
          <w:rFonts w:cs="Times New Roman"/>
          <w:lang w:val="en-US"/>
        </w:rPr>
        <w:t>the</w:t>
      </w:r>
      <w:r w:rsidRPr="00507462">
        <w:rPr>
          <w:rFonts w:cs="Times New Roman"/>
          <w:lang w:val="en-US"/>
        </w:rPr>
        <w:t xml:space="preserve"> analysis to probe </w:t>
      </w:r>
      <w:r w:rsidR="00C75A23" w:rsidRPr="00507462">
        <w:rPr>
          <w:rFonts w:cs="Times New Roman"/>
          <w:lang w:val="en-US"/>
        </w:rPr>
        <w:t xml:space="preserve">our claim’s </w:t>
      </w:r>
      <w:r w:rsidRPr="00507462">
        <w:rPr>
          <w:rFonts w:cs="Times New Roman"/>
          <w:lang w:val="en-US"/>
        </w:rPr>
        <w:t xml:space="preserve">relevance and not bias our empirical analysis against non-dominant actors. </w:t>
      </w:r>
    </w:p>
    <w:p w14:paraId="4B81B602" w14:textId="2F869B13" w:rsidR="00B2428D" w:rsidRPr="00507462" w:rsidRDefault="00B2428D" w:rsidP="00BE1628">
      <w:pPr>
        <w:spacing w:after="0" w:line="276" w:lineRule="auto"/>
        <w:rPr>
          <w:rFonts w:cs="Times New Roman"/>
          <w:lang w:val="en-US"/>
        </w:rPr>
      </w:pPr>
    </w:p>
    <w:p w14:paraId="6F3B750F" w14:textId="72A71B88" w:rsidR="007301FC" w:rsidRPr="00507462" w:rsidRDefault="009B4344" w:rsidP="0025555B">
      <w:pPr>
        <w:spacing w:after="0" w:line="276" w:lineRule="auto"/>
        <w:rPr>
          <w:rFonts w:cs="Times New Roman"/>
          <w:lang w:val="en-US"/>
        </w:rPr>
      </w:pPr>
      <w:r w:rsidRPr="00507462">
        <w:rPr>
          <w:rFonts w:cs="Times New Roman"/>
          <w:u w:val="single"/>
          <w:lang w:val="en-US"/>
        </w:rPr>
        <w:t>Colombia</w:t>
      </w:r>
      <w:r w:rsidR="00DF6CB6">
        <w:rPr>
          <w:rFonts w:cs="Times New Roman"/>
          <w:u w:val="single"/>
          <w:lang w:val="en-US"/>
        </w:rPr>
        <w:t xml:space="preserve"> conflict shape</w:t>
      </w:r>
      <w:r w:rsidR="001076FA" w:rsidRPr="00507462">
        <w:rPr>
          <w:rFonts w:cs="Times New Roman"/>
          <w:u w:val="single"/>
          <w:lang w:val="en-US"/>
        </w:rPr>
        <w:t xml:space="preserve"> (2006</w:t>
      </w:r>
      <w:r w:rsidR="00C75A23" w:rsidRPr="00507462">
        <w:rPr>
          <w:rFonts w:cs="Times New Roman"/>
          <w:u w:val="single"/>
          <w:lang w:val="en-US"/>
        </w:rPr>
        <w:t>–</w:t>
      </w:r>
      <w:r w:rsidR="001076FA" w:rsidRPr="00507462">
        <w:rPr>
          <w:rFonts w:cs="Times New Roman"/>
          <w:u w:val="single"/>
          <w:lang w:val="en-US"/>
        </w:rPr>
        <w:t>2011)</w:t>
      </w:r>
    </w:p>
    <w:p w14:paraId="01D5AED6" w14:textId="77777777" w:rsidR="00B9372D" w:rsidRPr="00507462" w:rsidRDefault="00B9372D" w:rsidP="00B9372D">
      <w:pPr>
        <w:spacing w:after="0" w:line="276" w:lineRule="auto"/>
        <w:jc w:val="left"/>
        <w:rPr>
          <w:rFonts w:cs="Times New Roman"/>
          <w:lang w:val="en-US"/>
        </w:rPr>
      </w:pPr>
      <w:r w:rsidRPr="00507462">
        <w:rPr>
          <w:rFonts w:cs="Times New Roman"/>
          <w:lang w:val="en-US"/>
        </w:rPr>
        <w:t>Overlap: 95.02 percent (shape: 100 percent, hotspots: 90.04 percent)</w:t>
      </w:r>
    </w:p>
    <w:p w14:paraId="5FB855AF" w14:textId="048812E6" w:rsidR="00AF702B" w:rsidRPr="00507462" w:rsidRDefault="00B9372D" w:rsidP="00684073">
      <w:pPr>
        <w:spacing w:after="0" w:line="276" w:lineRule="auto"/>
        <w:jc w:val="left"/>
        <w:rPr>
          <w:rFonts w:cs="Times New Roman"/>
          <w:lang w:val="en-US"/>
        </w:rPr>
      </w:pPr>
      <w:r w:rsidRPr="00507462">
        <w:rPr>
          <w:rFonts w:cs="Times New Roman"/>
          <w:lang w:val="en-US"/>
        </w:rPr>
        <w:t xml:space="preserve">Spatial change: no shift </w:t>
      </w:r>
    </w:p>
    <w:p w14:paraId="4334BE4F" w14:textId="0DC2892E" w:rsidR="00684073" w:rsidRPr="00507462" w:rsidRDefault="00AF702B" w:rsidP="00684073">
      <w:pPr>
        <w:spacing w:after="0" w:line="276" w:lineRule="auto"/>
        <w:jc w:val="left"/>
        <w:rPr>
          <w:rFonts w:cs="Times New Roman"/>
          <w:lang w:val="en-US"/>
        </w:rPr>
      </w:pPr>
      <w:r w:rsidRPr="00507462">
        <w:rPr>
          <w:rFonts w:cs="Times New Roman"/>
          <w:i/>
          <w:iCs/>
          <w:noProof/>
          <w:lang w:val="en-US"/>
        </w:rPr>
        <w:drawing>
          <wp:anchor distT="0" distB="0" distL="114300" distR="114300" simplePos="0" relativeHeight="251719680" behindDoc="1" locked="0" layoutInCell="1" allowOverlap="1" wp14:anchorId="4B09D248" wp14:editId="26D09DD9">
            <wp:simplePos x="0" y="0"/>
            <wp:positionH relativeFrom="column">
              <wp:posOffset>797560</wp:posOffset>
            </wp:positionH>
            <wp:positionV relativeFrom="paragraph">
              <wp:posOffset>183145</wp:posOffset>
            </wp:positionV>
            <wp:extent cx="4600575" cy="2661920"/>
            <wp:effectExtent l="0" t="0" r="0" b="508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3153" t="5772"/>
                    <a:stretch/>
                  </pic:blipFill>
                  <pic:spPr bwMode="auto">
                    <a:xfrm>
                      <a:off x="0" y="0"/>
                      <a:ext cx="4600575"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344" w:rsidRPr="00507462">
        <w:rPr>
          <w:rFonts w:cs="Times New Roman"/>
          <w:lang w:val="en-US"/>
        </w:rPr>
        <w:t xml:space="preserve"> </w:t>
      </w:r>
    </w:p>
    <w:p w14:paraId="1175FA00" w14:textId="7B157084" w:rsidR="00684073" w:rsidRPr="00507462" w:rsidRDefault="00684073" w:rsidP="00684073">
      <w:pPr>
        <w:spacing w:after="0" w:line="276" w:lineRule="auto"/>
        <w:rPr>
          <w:rFonts w:cs="Times New Roman"/>
          <w:i/>
          <w:iCs/>
          <w:lang w:val="en-US"/>
        </w:rPr>
      </w:pPr>
      <w:r w:rsidRPr="00507462">
        <w:rPr>
          <w:rFonts w:cs="Times New Roman"/>
          <w:i/>
          <w:iCs/>
          <w:color w:val="000000" w:themeColor="text1"/>
          <w:lang w:val="en-US"/>
        </w:rPr>
        <w:t xml:space="preserve">Figure </w:t>
      </w:r>
      <w:r w:rsidR="009625FE">
        <w:rPr>
          <w:rFonts w:cs="Times New Roman"/>
          <w:i/>
          <w:iCs/>
          <w:color w:val="000000" w:themeColor="text1"/>
          <w:lang w:val="en-US"/>
        </w:rPr>
        <w:t>10</w:t>
      </w:r>
      <w:r w:rsidRPr="00507462">
        <w:rPr>
          <w:rFonts w:cs="Times New Roman"/>
          <w:i/>
          <w:iCs/>
          <w:color w:val="000000" w:themeColor="text1"/>
          <w:lang w:val="en-US"/>
        </w:rPr>
        <w:t xml:space="preserve">: Spatial change in the Colombia </w:t>
      </w:r>
      <w:r w:rsidR="00DF6CB6">
        <w:rPr>
          <w:rFonts w:cs="Times New Roman"/>
          <w:u w:val="single"/>
          <w:lang w:val="en-US"/>
        </w:rPr>
        <w:t xml:space="preserve">conflict shape </w:t>
      </w:r>
      <w:r w:rsidRPr="00507462">
        <w:rPr>
          <w:rFonts w:cs="Times New Roman"/>
          <w:i/>
          <w:iCs/>
          <w:color w:val="000000" w:themeColor="text1"/>
          <w:lang w:val="en-US"/>
        </w:rPr>
        <w:t xml:space="preserve">(2006 - 2011) based on </w:t>
      </w:r>
      <w:proofErr w:type="spellStart"/>
      <w:r w:rsidRPr="00507462">
        <w:rPr>
          <w:rFonts w:cs="Times New Roman"/>
          <w:i/>
          <w:iCs/>
          <w:color w:val="000000" w:themeColor="text1"/>
          <w:lang w:val="en-US"/>
        </w:rPr>
        <w:t>wzoneData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2022).</w:t>
      </w:r>
      <w:r w:rsidRPr="00507462">
        <w:rPr>
          <w:rFonts w:cs="Times New Roman"/>
          <w:szCs w:val="20"/>
        </w:rPr>
        <w:t xml:space="preserve"> </w:t>
      </w:r>
      <w:r w:rsidRPr="00507462">
        <w:rPr>
          <w:rFonts w:cs="Times New Roman"/>
          <w:i/>
          <w:iCs/>
          <w:szCs w:val="20"/>
        </w:rPr>
        <w:t>The hotspots are the darker blue and red shapes</w:t>
      </w:r>
      <w:r w:rsidRPr="00507462">
        <w:rPr>
          <w:rFonts w:cs="Times New Roman"/>
          <w:i/>
          <w:iCs/>
          <w:lang w:val="en-US"/>
        </w:rPr>
        <w:t>.</w:t>
      </w:r>
    </w:p>
    <w:p w14:paraId="69AFBBAD" w14:textId="77777777" w:rsidR="00A37180" w:rsidRPr="00507462" w:rsidRDefault="00A37180" w:rsidP="00BE1628">
      <w:pPr>
        <w:spacing w:after="0" w:line="276" w:lineRule="auto"/>
        <w:jc w:val="left"/>
        <w:rPr>
          <w:rFonts w:cs="Times New Roman"/>
          <w:lang w:val="en-US"/>
        </w:rPr>
      </w:pPr>
    </w:p>
    <w:p w14:paraId="10DD40C7" w14:textId="444EFA9F" w:rsidR="003A1241" w:rsidRDefault="003A1241" w:rsidP="005C35BC">
      <w:pPr>
        <w:spacing w:after="0" w:line="276" w:lineRule="auto"/>
        <w:jc w:val="left"/>
        <w:rPr>
          <w:rFonts w:cs="Times New Roman"/>
          <w:i/>
          <w:iCs/>
          <w:lang w:val="en-US"/>
        </w:rPr>
      </w:pPr>
    </w:p>
    <w:p w14:paraId="0F4BE6E9" w14:textId="77777777" w:rsidR="00EB3993" w:rsidRDefault="00EB3993" w:rsidP="005C35BC">
      <w:pPr>
        <w:spacing w:after="0" w:line="276" w:lineRule="auto"/>
        <w:jc w:val="left"/>
        <w:rPr>
          <w:rFonts w:cs="Times New Roman"/>
          <w:i/>
          <w:iCs/>
          <w:lang w:val="en-US"/>
        </w:rPr>
      </w:pPr>
    </w:p>
    <w:p w14:paraId="30A7E4E9" w14:textId="77777777" w:rsidR="00EB3993" w:rsidRDefault="00EB3993" w:rsidP="005C35BC">
      <w:pPr>
        <w:spacing w:after="0" w:line="276" w:lineRule="auto"/>
        <w:jc w:val="left"/>
        <w:rPr>
          <w:rFonts w:cs="Times New Roman"/>
          <w:i/>
          <w:iCs/>
          <w:lang w:val="en-US"/>
        </w:rPr>
      </w:pPr>
    </w:p>
    <w:p w14:paraId="5544A3E4" w14:textId="77777777" w:rsidR="00EB3993" w:rsidRDefault="00EB3993" w:rsidP="005C35BC">
      <w:pPr>
        <w:spacing w:after="0" w:line="276" w:lineRule="auto"/>
        <w:jc w:val="left"/>
        <w:rPr>
          <w:rFonts w:cs="Times New Roman"/>
          <w:i/>
          <w:iCs/>
          <w:lang w:val="en-US"/>
        </w:rPr>
      </w:pPr>
    </w:p>
    <w:p w14:paraId="33B18DEA" w14:textId="77777777" w:rsidR="00EB3993" w:rsidRDefault="00EB3993" w:rsidP="005C35BC">
      <w:pPr>
        <w:spacing w:after="0" w:line="276" w:lineRule="auto"/>
        <w:jc w:val="left"/>
        <w:rPr>
          <w:rFonts w:cs="Times New Roman"/>
          <w:i/>
          <w:iCs/>
          <w:lang w:val="en-US"/>
        </w:rPr>
      </w:pPr>
    </w:p>
    <w:p w14:paraId="72D2BB8B" w14:textId="77777777" w:rsidR="00EB3993" w:rsidRDefault="00EB3993" w:rsidP="005C35BC">
      <w:pPr>
        <w:spacing w:after="0" w:line="276" w:lineRule="auto"/>
        <w:jc w:val="left"/>
        <w:rPr>
          <w:rFonts w:cs="Times New Roman"/>
          <w:i/>
          <w:iCs/>
          <w:lang w:val="en-US"/>
        </w:rPr>
      </w:pPr>
    </w:p>
    <w:p w14:paraId="3800EEBB" w14:textId="77777777" w:rsidR="00EB3993" w:rsidRDefault="00EB3993" w:rsidP="005C35BC">
      <w:pPr>
        <w:spacing w:after="0" w:line="276" w:lineRule="auto"/>
        <w:jc w:val="left"/>
        <w:rPr>
          <w:rFonts w:cs="Times New Roman"/>
          <w:i/>
          <w:iCs/>
          <w:lang w:val="en-US"/>
        </w:rPr>
      </w:pPr>
    </w:p>
    <w:p w14:paraId="41A5E019" w14:textId="77777777" w:rsidR="00EB3993" w:rsidRDefault="00EB3993" w:rsidP="005C35BC">
      <w:pPr>
        <w:spacing w:after="0" w:line="276" w:lineRule="auto"/>
        <w:jc w:val="left"/>
        <w:rPr>
          <w:rFonts w:cs="Times New Roman"/>
          <w:i/>
          <w:iCs/>
          <w:lang w:val="en-US"/>
        </w:rPr>
      </w:pPr>
    </w:p>
    <w:p w14:paraId="074D73F4" w14:textId="77777777" w:rsidR="00EB3993" w:rsidRDefault="00EB3993" w:rsidP="005C35BC">
      <w:pPr>
        <w:spacing w:after="0" w:line="276" w:lineRule="auto"/>
        <w:jc w:val="left"/>
        <w:rPr>
          <w:rFonts w:cs="Times New Roman"/>
          <w:i/>
          <w:iCs/>
          <w:lang w:val="en-US"/>
        </w:rPr>
      </w:pPr>
    </w:p>
    <w:p w14:paraId="051E148C" w14:textId="77777777" w:rsidR="00EB3993" w:rsidRDefault="00EB3993" w:rsidP="005C35BC">
      <w:pPr>
        <w:spacing w:after="0" w:line="276" w:lineRule="auto"/>
        <w:jc w:val="left"/>
        <w:rPr>
          <w:rFonts w:cs="Times New Roman"/>
          <w:i/>
          <w:iCs/>
          <w:lang w:val="en-US"/>
        </w:rPr>
      </w:pPr>
    </w:p>
    <w:p w14:paraId="4C0B815F" w14:textId="77777777" w:rsidR="00EB3993" w:rsidRDefault="00EB3993" w:rsidP="005C35BC">
      <w:pPr>
        <w:spacing w:after="0" w:line="276" w:lineRule="auto"/>
        <w:jc w:val="left"/>
        <w:rPr>
          <w:rFonts w:cs="Times New Roman"/>
          <w:i/>
          <w:iCs/>
          <w:lang w:val="en-US"/>
        </w:rPr>
      </w:pPr>
    </w:p>
    <w:p w14:paraId="6CEA84D0" w14:textId="77777777" w:rsidR="00EB3993" w:rsidRDefault="00EB3993" w:rsidP="005C35BC">
      <w:pPr>
        <w:spacing w:after="0" w:line="276" w:lineRule="auto"/>
        <w:jc w:val="left"/>
        <w:rPr>
          <w:rFonts w:cs="Times New Roman"/>
          <w:i/>
          <w:iCs/>
          <w:lang w:val="en-US"/>
        </w:rPr>
      </w:pPr>
    </w:p>
    <w:p w14:paraId="27D22621" w14:textId="77777777" w:rsidR="00EB3993" w:rsidRDefault="00EB3993" w:rsidP="005C35BC">
      <w:pPr>
        <w:spacing w:after="0" w:line="276" w:lineRule="auto"/>
        <w:jc w:val="left"/>
        <w:rPr>
          <w:rFonts w:cs="Times New Roman"/>
          <w:i/>
          <w:iCs/>
          <w:lang w:val="en-US"/>
        </w:rPr>
      </w:pPr>
    </w:p>
    <w:p w14:paraId="7494A65D" w14:textId="77777777" w:rsidR="00AF702B" w:rsidRPr="00507462" w:rsidRDefault="00AF702B" w:rsidP="005C35BC">
      <w:pPr>
        <w:spacing w:after="0" w:line="276" w:lineRule="auto"/>
        <w:jc w:val="left"/>
        <w:rPr>
          <w:rFonts w:cs="Times New Roman"/>
          <w:i/>
          <w:iCs/>
          <w:lang w:val="en-US"/>
        </w:rPr>
      </w:pPr>
    </w:p>
    <w:p w14:paraId="39673A80" w14:textId="008A6ABF" w:rsidR="001076FA" w:rsidRPr="00507462" w:rsidRDefault="001076FA" w:rsidP="00BE1628">
      <w:pPr>
        <w:spacing w:after="0" w:line="276" w:lineRule="auto"/>
        <w:rPr>
          <w:rFonts w:cs="Times New Roman"/>
          <w:u w:val="single"/>
          <w:lang w:val="en-US"/>
        </w:rPr>
      </w:pPr>
      <w:r w:rsidRPr="00507462">
        <w:rPr>
          <w:rFonts w:cs="Times New Roman"/>
          <w:u w:val="single"/>
          <w:lang w:val="en-US"/>
        </w:rPr>
        <w:lastRenderedPageBreak/>
        <w:t>Colombia</w:t>
      </w:r>
      <w:r w:rsidR="00DF6CB6">
        <w:rPr>
          <w:rFonts w:cs="Times New Roman"/>
          <w:u w:val="single"/>
          <w:lang w:val="en-US"/>
        </w:rPr>
        <w:t xml:space="preserve"> conflict shape</w:t>
      </w:r>
      <w:r w:rsidRPr="00507462">
        <w:rPr>
          <w:rFonts w:cs="Times New Roman"/>
          <w:u w:val="single"/>
          <w:lang w:val="en-US"/>
        </w:rPr>
        <w:t xml:space="preserve"> (20</w:t>
      </w:r>
      <w:r w:rsidR="00A42B66" w:rsidRPr="00507462">
        <w:rPr>
          <w:rFonts w:cs="Times New Roman"/>
          <w:u w:val="single"/>
          <w:lang w:val="en-US"/>
        </w:rPr>
        <w:t>12</w:t>
      </w:r>
      <w:r w:rsidR="00C75A23" w:rsidRPr="00507462">
        <w:rPr>
          <w:rFonts w:cs="Times New Roman"/>
          <w:u w:val="single"/>
          <w:lang w:val="en-US"/>
        </w:rPr>
        <w:t>–</w:t>
      </w:r>
      <w:r w:rsidRPr="00507462">
        <w:rPr>
          <w:rFonts w:cs="Times New Roman"/>
          <w:u w:val="single"/>
          <w:lang w:val="en-US"/>
        </w:rPr>
        <w:t>201</w:t>
      </w:r>
      <w:r w:rsidR="00A42B66" w:rsidRPr="00507462">
        <w:rPr>
          <w:rFonts w:cs="Times New Roman"/>
          <w:u w:val="single"/>
          <w:lang w:val="en-US"/>
        </w:rPr>
        <w:t>6</w:t>
      </w:r>
      <w:r w:rsidRPr="00507462">
        <w:rPr>
          <w:rFonts w:cs="Times New Roman"/>
          <w:u w:val="single"/>
          <w:lang w:val="en-US"/>
        </w:rPr>
        <w:t>)</w:t>
      </w:r>
    </w:p>
    <w:p w14:paraId="45D2ED64" w14:textId="77777777" w:rsidR="009E7F9A" w:rsidRPr="00507462" w:rsidRDefault="009E7F9A" w:rsidP="009E7F9A">
      <w:pPr>
        <w:spacing w:after="0" w:line="276" w:lineRule="auto"/>
        <w:jc w:val="left"/>
        <w:rPr>
          <w:rFonts w:cs="Times New Roman"/>
          <w:lang w:val="en-US"/>
        </w:rPr>
      </w:pPr>
      <w:r w:rsidRPr="00507462">
        <w:rPr>
          <w:rFonts w:cs="Times New Roman"/>
          <w:lang w:val="en-US"/>
        </w:rPr>
        <w:t>Overlap: 32.55 percent (shape: 65.10 percent, hotspots: 0 percent)</w:t>
      </w:r>
    </w:p>
    <w:p w14:paraId="1C3BD551" w14:textId="77777777" w:rsidR="00180A79" w:rsidRPr="00507462" w:rsidRDefault="001076FA" w:rsidP="00BE1628">
      <w:pPr>
        <w:spacing w:after="0" w:line="276" w:lineRule="auto"/>
        <w:jc w:val="left"/>
        <w:rPr>
          <w:rFonts w:cs="Times New Roman"/>
          <w:lang w:val="en-US"/>
        </w:rPr>
      </w:pPr>
      <w:r w:rsidRPr="00507462">
        <w:rPr>
          <w:rFonts w:cs="Times New Roman"/>
          <w:lang w:val="en-US"/>
        </w:rPr>
        <w:t>Spatial change: shift</w:t>
      </w:r>
    </w:p>
    <w:p w14:paraId="248DA24F" w14:textId="77777777" w:rsidR="00180A79" w:rsidRPr="00507462" w:rsidRDefault="00180A79" w:rsidP="00BE1628">
      <w:pPr>
        <w:spacing w:after="0" w:line="276" w:lineRule="auto"/>
        <w:jc w:val="left"/>
        <w:rPr>
          <w:rFonts w:cs="Times New Roman"/>
          <w:lang w:val="en-US"/>
        </w:rPr>
      </w:pPr>
    </w:p>
    <w:p w14:paraId="6249D11E" w14:textId="77777777" w:rsidR="004F4408" w:rsidRPr="00507462" w:rsidRDefault="00180A79" w:rsidP="000E5F23">
      <w:pPr>
        <w:spacing w:after="0" w:line="276" w:lineRule="auto"/>
        <w:jc w:val="center"/>
        <w:rPr>
          <w:rFonts w:cs="Times New Roman"/>
          <w:i/>
          <w:iCs/>
          <w:color w:val="000000" w:themeColor="text1"/>
          <w:lang w:val="en-US"/>
        </w:rPr>
      </w:pPr>
      <w:r w:rsidRPr="00507462">
        <w:rPr>
          <w:rFonts w:cs="Times New Roman"/>
          <w:noProof/>
          <w:lang w:val="en-US"/>
        </w:rPr>
        <w:drawing>
          <wp:inline distT="0" distB="0" distL="0" distR="0" wp14:anchorId="4F0F4466" wp14:editId="3D99E0B5">
            <wp:extent cx="4661144" cy="2880000"/>
            <wp:effectExtent l="0" t="0" r="0" b="3175"/>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rotWithShape="1">
                    <a:blip r:embed="rId40" cstate="print">
                      <a:extLst>
                        <a:ext uri="{28A0092B-C50C-407E-A947-70E740481C1C}">
                          <a14:useLocalDpi xmlns:a14="http://schemas.microsoft.com/office/drawing/2010/main" val="0"/>
                        </a:ext>
                      </a:extLst>
                    </a:blip>
                    <a:srcRect t="12894" b="8877"/>
                    <a:stretch/>
                  </pic:blipFill>
                  <pic:spPr bwMode="auto">
                    <a:xfrm>
                      <a:off x="0" y="0"/>
                      <a:ext cx="4661144" cy="2880000"/>
                    </a:xfrm>
                    <a:prstGeom prst="rect">
                      <a:avLst/>
                    </a:prstGeom>
                    <a:ln>
                      <a:noFill/>
                    </a:ln>
                    <a:extLst>
                      <a:ext uri="{53640926-AAD7-44D8-BBD7-CCE9431645EC}">
                        <a14:shadowObscured xmlns:a14="http://schemas.microsoft.com/office/drawing/2010/main"/>
                      </a:ext>
                    </a:extLst>
                  </pic:spPr>
                </pic:pic>
              </a:graphicData>
            </a:graphic>
          </wp:inline>
        </w:drawing>
      </w:r>
    </w:p>
    <w:p w14:paraId="2ACB734B" w14:textId="07650E85" w:rsidR="00180A79" w:rsidRPr="00507462" w:rsidRDefault="00180A79" w:rsidP="000E5F23">
      <w:pPr>
        <w:spacing w:after="0" w:line="276" w:lineRule="auto"/>
        <w:jc w:val="left"/>
        <w:rPr>
          <w:rFonts w:cs="Times New Roman"/>
          <w:lang w:val="en-US"/>
        </w:rPr>
      </w:pPr>
      <w:r w:rsidRPr="00507462">
        <w:rPr>
          <w:rFonts w:cs="Times New Roman"/>
          <w:i/>
          <w:iCs/>
          <w:color w:val="000000" w:themeColor="text1"/>
          <w:lang w:val="en-US"/>
        </w:rPr>
        <w:t xml:space="preserve">Figure </w:t>
      </w:r>
      <w:r w:rsidR="009625FE">
        <w:rPr>
          <w:rFonts w:cs="Times New Roman"/>
          <w:i/>
          <w:iCs/>
          <w:color w:val="000000" w:themeColor="text1"/>
          <w:lang w:val="en-US"/>
        </w:rPr>
        <w:t>11</w:t>
      </w:r>
      <w:r w:rsidRPr="00507462">
        <w:rPr>
          <w:rFonts w:cs="Times New Roman"/>
          <w:i/>
          <w:iCs/>
          <w:color w:val="000000" w:themeColor="text1"/>
          <w:lang w:val="en-US"/>
        </w:rPr>
        <w:t xml:space="preserve">: Spatial change in the Colombia </w:t>
      </w:r>
      <w:r w:rsidR="00DF6CB6">
        <w:rPr>
          <w:rFonts w:cs="Times New Roman"/>
          <w:u w:val="single"/>
          <w:lang w:val="en-US"/>
        </w:rPr>
        <w:t xml:space="preserve">conflict shape </w:t>
      </w:r>
      <w:r w:rsidRPr="00507462">
        <w:rPr>
          <w:rFonts w:cs="Times New Roman"/>
          <w:i/>
          <w:iCs/>
          <w:color w:val="000000" w:themeColor="text1"/>
          <w:lang w:val="en-US"/>
        </w:rPr>
        <w:t xml:space="preserve">(2012 - 2016) based on </w:t>
      </w:r>
      <w:proofErr w:type="spellStart"/>
      <w:r w:rsidRPr="00507462">
        <w:rPr>
          <w:rFonts w:cs="Times New Roman"/>
          <w:i/>
          <w:iCs/>
          <w:color w:val="000000" w:themeColor="text1"/>
          <w:lang w:val="en-US"/>
        </w:rPr>
        <w:t>wzoneData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2022).</w:t>
      </w:r>
      <w:r w:rsidRPr="00507462">
        <w:rPr>
          <w:rFonts w:cs="Times New Roman"/>
          <w:i/>
          <w:iCs/>
          <w:szCs w:val="20"/>
        </w:rPr>
        <w:t xml:space="preserve"> The hotspots are the darker blue and red shapes</w:t>
      </w:r>
      <w:r w:rsidRPr="00507462">
        <w:rPr>
          <w:rFonts w:cs="Times New Roman"/>
          <w:i/>
          <w:iCs/>
          <w:lang w:val="en-US"/>
        </w:rPr>
        <w:t>.</w:t>
      </w:r>
    </w:p>
    <w:p w14:paraId="78665101" w14:textId="77777777" w:rsidR="00EB3993" w:rsidRPr="00507462" w:rsidRDefault="00EB3993" w:rsidP="00BE1628">
      <w:pPr>
        <w:spacing w:after="0" w:line="276" w:lineRule="auto"/>
        <w:jc w:val="left"/>
        <w:rPr>
          <w:rFonts w:cs="Times New Roman"/>
          <w:lang w:val="en-US"/>
        </w:rPr>
      </w:pPr>
    </w:p>
    <w:p w14:paraId="4BDCF843" w14:textId="35F62CD5" w:rsidR="009B4344" w:rsidRPr="00507462" w:rsidRDefault="00EB3993" w:rsidP="00BE1628">
      <w:pPr>
        <w:spacing w:after="0" w:line="276" w:lineRule="auto"/>
        <w:jc w:val="left"/>
        <w:rPr>
          <w:rFonts w:cs="Times New Roman"/>
          <w:u w:val="single"/>
          <w:lang w:val="en-US"/>
        </w:rPr>
      </w:pPr>
      <w:r>
        <w:rPr>
          <w:rFonts w:cs="Times New Roman"/>
          <w:u w:val="single"/>
          <w:lang w:val="en-US"/>
        </w:rPr>
        <w:t>Lake Chad region</w:t>
      </w:r>
      <w:r w:rsidR="00DF6CB6" w:rsidRPr="00DF6CB6">
        <w:rPr>
          <w:rFonts w:cs="Times New Roman"/>
          <w:u w:val="single"/>
          <w:lang w:val="en-US"/>
        </w:rPr>
        <w:t xml:space="preserve"> </w:t>
      </w:r>
      <w:r w:rsidR="00DF6CB6">
        <w:rPr>
          <w:rFonts w:cs="Times New Roman"/>
          <w:u w:val="single"/>
          <w:lang w:val="en-US"/>
        </w:rPr>
        <w:t>conflict shape</w:t>
      </w:r>
      <w:r w:rsidR="00311116" w:rsidRPr="00507462">
        <w:rPr>
          <w:rFonts w:cs="Times New Roman"/>
          <w:u w:val="single"/>
          <w:lang w:val="en-US"/>
        </w:rPr>
        <w:t xml:space="preserve"> (2011</w:t>
      </w:r>
      <w:r w:rsidR="00C75A23" w:rsidRPr="00507462">
        <w:rPr>
          <w:rFonts w:cs="Times New Roman"/>
          <w:u w:val="single"/>
          <w:lang w:val="en-US"/>
        </w:rPr>
        <w:t>–</w:t>
      </w:r>
      <w:r w:rsidR="00311116" w:rsidRPr="00507462">
        <w:rPr>
          <w:rFonts w:cs="Times New Roman"/>
          <w:u w:val="single"/>
          <w:lang w:val="en-US"/>
        </w:rPr>
        <w:t>2016)</w:t>
      </w:r>
    </w:p>
    <w:p w14:paraId="7BE4378B" w14:textId="554C7CA4" w:rsidR="00726F2C" w:rsidRPr="00507462" w:rsidRDefault="00726F2C" w:rsidP="00726F2C">
      <w:pPr>
        <w:spacing w:after="0" w:line="276" w:lineRule="auto"/>
        <w:jc w:val="left"/>
        <w:rPr>
          <w:rFonts w:cs="Times New Roman"/>
          <w:lang w:val="en-US"/>
        </w:rPr>
      </w:pPr>
      <w:r w:rsidRPr="00507462">
        <w:rPr>
          <w:rFonts w:cs="Times New Roman"/>
          <w:lang w:val="en-US"/>
        </w:rPr>
        <w:t>Overlap: 5</w:t>
      </w:r>
      <w:r w:rsidR="00CA01BC">
        <w:rPr>
          <w:rFonts w:cs="Times New Roman"/>
          <w:lang w:val="en-US"/>
        </w:rPr>
        <w:t>0.56</w:t>
      </w:r>
      <w:r w:rsidRPr="00507462">
        <w:rPr>
          <w:rFonts w:cs="Times New Roman"/>
          <w:lang w:val="en-US"/>
        </w:rPr>
        <w:t xml:space="preserve"> percent (shape: 65.30 percent, hotspots: 3</w:t>
      </w:r>
      <w:r w:rsidR="003529C7">
        <w:rPr>
          <w:rFonts w:cs="Times New Roman"/>
          <w:lang w:val="en-US"/>
        </w:rPr>
        <w:t>5</w:t>
      </w:r>
      <w:r w:rsidRPr="00507462">
        <w:rPr>
          <w:rFonts w:cs="Times New Roman"/>
          <w:lang w:val="en-US"/>
        </w:rPr>
        <w:t>.</w:t>
      </w:r>
      <w:r w:rsidR="003529C7">
        <w:rPr>
          <w:rFonts w:cs="Times New Roman"/>
          <w:lang w:val="en-US"/>
        </w:rPr>
        <w:t>81</w:t>
      </w:r>
      <w:r w:rsidRPr="00507462">
        <w:rPr>
          <w:rFonts w:cs="Times New Roman"/>
          <w:lang w:val="en-US"/>
        </w:rPr>
        <w:t xml:space="preserve"> percent)</w:t>
      </w:r>
    </w:p>
    <w:p w14:paraId="7D33C115" w14:textId="77777777" w:rsidR="00726F2C" w:rsidRPr="00507462" w:rsidRDefault="00726F2C" w:rsidP="00726F2C">
      <w:pPr>
        <w:spacing w:after="0" w:line="276" w:lineRule="auto"/>
        <w:jc w:val="left"/>
        <w:rPr>
          <w:rFonts w:cs="Times New Roman"/>
          <w:lang w:val="en-US"/>
        </w:rPr>
      </w:pPr>
      <w:r w:rsidRPr="00507462">
        <w:rPr>
          <w:rFonts w:cs="Times New Roman"/>
          <w:lang w:val="en-US"/>
        </w:rPr>
        <w:t>Spatial change: no shift</w:t>
      </w:r>
    </w:p>
    <w:p w14:paraId="0B694810" w14:textId="77777777" w:rsidR="00726F2C" w:rsidRPr="00507462" w:rsidRDefault="00726F2C" w:rsidP="00726F2C">
      <w:pPr>
        <w:spacing w:after="0" w:line="276" w:lineRule="auto"/>
        <w:jc w:val="left"/>
        <w:rPr>
          <w:rFonts w:cs="Times New Roman"/>
          <w:lang w:val="en-US"/>
        </w:rPr>
      </w:pPr>
    </w:p>
    <w:p w14:paraId="75BB5B5C" w14:textId="77777777" w:rsidR="00843ED9" w:rsidRPr="00507462" w:rsidRDefault="00843ED9" w:rsidP="000E5F23">
      <w:pPr>
        <w:spacing w:after="0" w:line="276" w:lineRule="auto"/>
        <w:jc w:val="center"/>
        <w:rPr>
          <w:rFonts w:cs="Times New Roman"/>
          <w:lang w:val="en-US"/>
        </w:rPr>
      </w:pPr>
      <w:r w:rsidRPr="00507462">
        <w:rPr>
          <w:rFonts w:cs="Times New Roman"/>
          <w:noProof/>
          <w:lang w:val="en-US"/>
        </w:rPr>
        <w:drawing>
          <wp:inline distT="0" distB="0" distL="0" distR="0" wp14:anchorId="31F28FCD" wp14:editId="1E0D729C">
            <wp:extent cx="3721076" cy="2871657"/>
            <wp:effectExtent l="0" t="0" r="635" b="0"/>
            <wp:docPr id="54" name="Picture 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l="11035" t="4624" r="8342"/>
                    <a:stretch/>
                  </pic:blipFill>
                  <pic:spPr bwMode="auto">
                    <a:xfrm>
                      <a:off x="0" y="0"/>
                      <a:ext cx="3755280" cy="2898053"/>
                    </a:xfrm>
                    <a:prstGeom prst="rect">
                      <a:avLst/>
                    </a:prstGeom>
                    <a:ln>
                      <a:noFill/>
                    </a:ln>
                    <a:extLst>
                      <a:ext uri="{53640926-AAD7-44D8-BBD7-CCE9431645EC}">
                        <a14:shadowObscured xmlns:a14="http://schemas.microsoft.com/office/drawing/2010/main"/>
                      </a:ext>
                    </a:extLst>
                  </pic:spPr>
                </pic:pic>
              </a:graphicData>
            </a:graphic>
          </wp:inline>
        </w:drawing>
      </w:r>
    </w:p>
    <w:p w14:paraId="2FACC9F1" w14:textId="77777777" w:rsidR="00843ED9" w:rsidRPr="00507462" w:rsidRDefault="00843ED9" w:rsidP="00843ED9">
      <w:pPr>
        <w:spacing w:after="0" w:line="276" w:lineRule="auto"/>
        <w:jc w:val="left"/>
        <w:rPr>
          <w:rFonts w:cs="Times New Roman"/>
          <w:u w:val="single"/>
          <w:lang w:val="en-US"/>
        </w:rPr>
      </w:pPr>
    </w:p>
    <w:p w14:paraId="12CBDD39" w14:textId="1CDFCD6C" w:rsidR="00843ED9" w:rsidRPr="00507462" w:rsidRDefault="00843ED9" w:rsidP="000E5F23">
      <w:pPr>
        <w:spacing w:after="0" w:line="276" w:lineRule="auto"/>
        <w:jc w:val="left"/>
        <w:rPr>
          <w:rFonts w:cs="Times New Roman"/>
          <w:i/>
          <w:iCs/>
          <w:lang w:val="en-US"/>
        </w:rPr>
      </w:pPr>
      <w:r w:rsidRPr="00507462">
        <w:rPr>
          <w:rFonts w:cs="Times New Roman"/>
          <w:i/>
          <w:iCs/>
          <w:color w:val="000000" w:themeColor="text1"/>
          <w:lang w:val="en-US"/>
        </w:rPr>
        <w:t xml:space="preserve">Figure </w:t>
      </w:r>
      <w:r w:rsidR="009625FE">
        <w:rPr>
          <w:rFonts w:cs="Times New Roman"/>
          <w:i/>
          <w:iCs/>
          <w:color w:val="000000" w:themeColor="text1"/>
          <w:lang w:val="en-US"/>
        </w:rPr>
        <w:t>12</w:t>
      </w:r>
      <w:r w:rsidRPr="00507462">
        <w:rPr>
          <w:rFonts w:cs="Times New Roman"/>
          <w:i/>
          <w:iCs/>
          <w:color w:val="000000" w:themeColor="text1"/>
          <w:lang w:val="en-US"/>
        </w:rPr>
        <w:t xml:space="preserve">: Spatial change in the </w:t>
      </w:r>
      <w:r w:rsidR="00EB3993">
        <w:rPr>
          <w:rFonts w:cs="Times New Roman"/>
          <w:i/>
          <w:iCs/>
          <w:color w:val="000000" w:themeColor="text1"/>
          <w:lang w:val="en-US"/>
        </w:rPr>
        <w:t>Lake Chad region</w:t>
      </w:r>
      <w:r w:rsidRPr="00507462">
        <w:rPr>
          <w:rFonts w:cs="Times New Roman"/>
          <w:i/>
          <w:iCs/>
          <w:color w:val="000000" w:themeColor="text1"/>
          <w:lang w:val="en-US"/>
        </w:rPr>
        <w:t xml:space="preserve"> </w:t>
      </w:r>
      <w:r w:rsidR="00DF6CB6">
        <w:rPr>
          <w:rFonts w:cs="Times New Roman"/>
          <w:u w:val="single"/>
          <w:lang w:val="en-US"/>
        </w:rPr>
        <w:t xml:space="preserve">conflict shape </w:t>
      </w:r>
      <w:r w:rsidRPr="00507462">
        <w:rPr>
          <w:rFonts w:cs="Times New Roman"/>
          <w:i/>
          <w:iCs/>
          <w:color w:val="000000" w:themeColor="text1"/>
          <w:lang w:val="en-US"/>
        </w:rPr>
        <w:t xml:space="preserve">(2011 </w:t>
      </w:r>
      <w:r w:rsidR="00EB3993">
        <w:rPr>
          <w:rFonts w:cs="Times New Roman"/>
          <w:i/>
          <w:iCs/>
          <w:color w:val="000000" w:themeColor="text1"/>
          <w:lang w:val="en-US"/>
        </w:rPr>
        <w:t>–</w:t>
      </w:r>
      <w:r w:rsidRPr="00507462">
        <w:rPr>
          <w:rFonts w:cs="Times New Roman"/>
          <w:i/>
          <w:iCs/>
          <w:color w:val="000000" w:themeColor="text1"/>
          <w:lang w:val="en-US"/>
        </w:rPr>
        <w:t xml:space="preserve"> 2016) based on </w:t>
      </w:r>
      <w:proofErr w:type="spellStart"/>
      <w:r w:rsidR="00DF6CB6">
        <w:rPr>
          <w:rFonts w:cs="Times New Roman"/>
          <w:i/>
          <w:iCs/>
          <w:color w:val="000000" w:themeColor="text1"/>
          <w:lang w:val="en-US"/>
        </w:rPr>
        <w:t>W</w:t>
      </w:r>
      <w:r w:rsidRPr="00507462">
        <w:rPr>
          <w:rFonts w:cs="Times New Roman"/>
          <w:i/>
          <w:iCs/>
          <w:color w:val="000000" w:themeColor="text1"/>
          <w:lang w:val="en-US"/>
        </w:rPr>
        <w:t>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2022).</w:t>
      </w:r>
      <w:r w:rsidRPr="00507462">
        <w:rPr>
          <w:rFonts w:cs="Times New Roman"/>
          <w:i/>
          <w:iCs/>
          <w:szCs w:val="20"/>
        </w:rPr>
        <w:t xml:space="preserve"> The hotspots are the darker blue and red shapes</w:t>
      </w:r>
      <w:r w:rsidRPr="00507462">
        <w:rPr>
          <w:rFonts w:cs="Times New Roman"/>
          <w:i/>
          <w:iCs/>
          <w:lang w:val="en-US"/>
        </w:rPr>
        <w:t>.</w:t>
      </w:r>
    </w:p>
    <w:p w14:paraId="1C5C517C" w14:textId="77777777" w:rsidR="00EB3993" w:rsidRPr="00507462" w:rsidRDefault="00EB3993" w:rsidP="00BE1628">
      <w:pPr>
        <w:spacing w:after="0" w:line="276" w:lineRule="auto"/>
        <w:jc w:val="left"/>
        <w:rPr>
          <w:rFonts w:cs="Times New Roman"/>
          <w:lang w:val="en-US"/>
        </w:rPr>
      </w:pPr>
    </w:p>
    <w:p w14:paraId="29142BB3" w14:textId="77777777" w:rsidR="004048B6" w:rsidRPr="00507462" w:rsidRDefault="004048B6" w:rsidP="0025555B">
      <w:pPr>
        <w:spacing w:after="0" w:line="276" w:lineRule="auto"/>
        <w:jc w:val="left"/>
        <w:rPr>
          <w:rFonts w:cs="Times New Roman"/>
          <w:i/>
          <w:iCs/>
          <w:lang w:val="en-US"/>
        </w:rPr>
      </w:pPr>
    </w:p>
    <w:p w14:paraId="387232C0" w14:textId="77777777" w:rsidR="00B2428D" w:rsidRPr="00507462" w:rsidRDefault="00B2428D" w:rsidP="00BE1628">
      <w:pPr>
        <w:spacing w:after="0" w:line="276" w:lineRule="auto"/>
        <w:jc w:val="left"/>
        <w:rPr>
          <w:rFonts w:cs="Times New Roman"/>
          <w:u w:val="single"/>
          <w:lang w:val="en-US"/>
        </w:rPr>
      </w:pPr>
    </w:p>
    <w:p w14:paraId="242478A3" w14:textId="468F5399" w:rsidR="009B4344" w:rsidRPr="00507462" w:rsidRDefault="00306C20" w:rsidP="00BE1628">
      <w:pPr>
        <w:spacing w:after="0" w:line="276" w:lineRule="auto"/>
        <w:jc w:val="left"/>
        <w:rPr>
          <w:rFonts w:cs="Times New Roman"/>
          <w:u w:val="single"/>
          <w:lang w:val="en-US"/>
        </w:rPr>
      </w:pPr>
      <w:r w:rsidRPr="00507462">
        <w:rPr>
          <w:rFonts w:cs="Times New Roman"/>
          <w:u w:val="single"/>
          <w:lang w:val="en-US"/>
        </w:rPr>
        <w:lastRenderedPageBreak/>
        <w:t xml:space="preserve">Afghan-Pakistani </w:t>
      </w:r>
      <w:r w:rsidR="00DF6CB6">
        <w:rPr>
          <w:rFonts w:cs="Times New Roman"/>
          <w:u w:val="single"/>
          <w:lang w:val="en-US"/>
        </w:rPr>
        <w:t xml:space="preserve">conflict shape </w:t>
      </w:r>
      <w:r w:rsidR="00311116" w:rsidRPr="00507462">
        <w:rPr>
          <w:rFonts w:cs="Times New Roman"/>
          <w:u w:val="single"/>
          <w:lang w:val="en-US"/>
        </w:rPr>
        <w:t>(2006</w:t>
      </w:r>
      <w:r w:rsidR="00EC2CAD">
        <w:rPr>
          <w:rFonts w:cs="Times New Roman"/>
          <w:u w:val="single"/>
          <w:lang w:val="en-US"/>
        </w:rPr>
        <w:t xml:space="preserve"> </w:t>
      </w:r>
      <w:r w:rsidR="00EB3993">
        <w:rPr>
          <w:rFonts w:cs="Times New Roman"/>
          <w:u w:val="single"/>
          <w:lang w:val="en-US"/>
        </w:rPr>
        <w:t>–</w:t>
      </w:r>
      <w:r w:rsidR="00EC2CAD">
        <w:rPr>
          <w:rFonts w:cs="Times New Roman"/>
          <w:u w:val="single"/>
          <w:lang w:val="en-US"/>
        </w:rPr>
        <w:t xml:space="preserve"> </w:t>
      </w:r>
      <w:r w:rsidR="00311116" w:rsidRPr="00507462">
        <w:rPr>
          <w:rFonts w:cs="Times New Roman"/>
          <w:u w:val="single"/>
          <w:lang w:val="en-US"/>
        </w:rPr>
        <w:t>2008)</w:t>
      </w:r>
    </w:p>
    <w:p w14:paraId="2634C08F" w14:textId="55BF6DF6" w:rsidR="009B4344" w:rsidRPr="00507462" w:rsidRDefault="009B4344" w:rsidP="00BE1628">
      <w:pPr>
        <w:spacing w:after="0" w:line="276" w:lineRule="auto"/>
        <w:jc w:val="left"/>
        <w:rPr>
          <w:rFonts w:cs="Times New Roman"/>
          <w:lang w:val="en-US"/>
        </w:rPr>
      </w:pPr>
      <w:r w:rsidRPr="00507462">
        <w:rPr>
          <w:rFonts w:cs="Times New Roman"/>
          <w:lang w:val="en-US"/>
        </w:rPr>
        <w:t>For our calculations, we remove the United States</w:t>
      </w:r>
      <w:r w:rsidR="00C75A23" w:rsidRPr="00507462">
        <w:rPr>
          <w:rFonts w:cs="Times New Roman"/>
          <w:lang w:val="en-US"/>
        </w:rPr>
        <w:t>-</w:t>
      </w:r>
      <w:r w:rsidRPr="00507462">
        <w:rPr>
          <w:rFonts w:cs="Times New Roman"/>
          <w:lang w:val="en-US"/>
        </w:rPr>
        <w:t>al</w:t>
      </w:r>
      <w:r w:rsidR="00C15F10" w:rsidRPr="00507462">
        <w:rPr>
          <w:rFonts w:cs="Times New Roman"/>
          <w:lang w:val="en-US"/>
        </w:rPr>
        <w:t>-Qaeda</w:t>
      </w:r>
      <w:r w:rsidRPr="00507462">
        <w:rPr>
          <w:rFonts w:cs="Times New Roman"/>
          <w:lang w:val="en-US"/>
        </w:rPr>
        <w:t xml:space="preserve"> dyad </w:t>
      </w:r>
      <w:r w:rsidR="00FB36A0" w:rsidRPr="00507462">
        <w:rPr>
          <w:rFonts w:cs="Times New Roman"/>
          <w:lang w:val="en-US"/>
        </w:rPr>
        <w:t>because</w:t>
      </w:r>
      <w:r w:rsidRPr="00507462">
        <w:rPr>
          <w:rFonts w:cs="Times New Roman"/>
          <w:lang w:val="en-US"/>
        </w:rPr>
        <w:t xml:space="preserve"> not </w:t>
      </w:r>
      <w:proofErr w:type="gramStart"/>
      <w:r w:rsidRPr="00507462">
        <w:rPr>
          <w:rFonts w:cs="Times New Roman"/>
          <w:lang w:val="en-US"/>
        </w:rPr>
        <w:t>all of</w:t>
      </w:r>
      <w:proofErr w:type="gramEnd"/>
      <w:r w:rsidRPr="00507462">
        <w:rPr>
          <w:rFonts w:cs="Times New Roman"/>
          <w:lang w:val="en-US"/>
        </w:rPr>
        <w:t xml:space="preserve"> the conflict events assigned to this dyad are part of the armed conflict in the </w:t>
      </w:r>
      <w:r w:rsidR="00306C20" w:rsidRPr="00507462">
        <w:rPr>
          <w:rFonts w:cs="Times New Roman"/>
          <w:lang w:val="en-US"/>
        </w:rPr>
        <w:t>Afghan-Pakistani borderlands</w:t>
      </w:r>
      <w:r w:rsidRPr="00507462">
        <w:rPr>
          <w:rFonts w:cs="Times New Roman"/>
          <w:lang w:val="en-US"/>
        </w:rPr>
        <w:t>.</w:t>
      </w:r>
    </w:p>
    <w:p w14:paraId="2A6EBF71" w14:textId="77777777" w:rsidR="00963AE9" w:rsidRPr="00507462" w:rsidRDefault="00963AE9" w:rsidP="00963AE9">
      <w:pPr>
        <w:spacing w:after="0" w:line="276" w:lineRule="auto"/>
        <w:jc w:val="left"/>
        <w:rPr>
          <w:rFonts w:cs="Times New Roman"/>
          <w:lang w:val="en-US"/>
        </w:rPr>
      </w:pPr>
      <w:r w:rsidRPr="00507462">
        <w:rPr>
          <w:rFonts w:cs="Times New Roman"/>
          <w:lang w:val="en-US"/>
        </w:rPr>
        <w:t>Overlap: 71.48 percent (shape: 100 percent, hotspots: 42.96 percent)</w:t>
      </w:r>
    </w:p>
    <w:p w14:paraId="75B311F6" w14:textId="77777777" w:rsidR="00963AE9" w:rsidRPr="00507462" w:rsidRDefault="00963AE9" w:rsidP="00963AE9">
      <w:pPr>
        <w:spacing w:after="0" w:line="276" w:lineRule="auto"/>
        <w:jc w:val="left"/>
        <w:rPr>
          <w:rFonts w:cs="Times New Roman"/>
          <w:lang w:val="en-US"/>
        </w:rPr>
      </w:pPr>
      <w:r w:rsidRPr="00507462">
        <w:rPr>
          <w:rFonts w:cs="Times New Roman"/>
          <w:lang w:val="en-US"/>
        </w:rPr>
        <w:t>Spatial change: no shift</w:t>
      </w:r>
    </w:p>
    <w:p w14:paraId="15F74CBC" w14:textId="77777777" w:rsidR="00963AE9" w:rsidRPr="00507462" w:rsidRDefault="00963AE9" w:rsidP="00963AE9">
      <w:pPr>
        <w:spacing w:after="0" w:line="276" w:lineRule="auto"/>
        <w:jc w:val="left"/>
        <w:rPr>
          <w:rFonts w:cs="Times New Roman"/>
          <w:lang w:val="en-US"/>
        </w:rPr>
      </w:pPr>
    </w:p>
    <w:p w14:paraId="0CF8642D" w14:textId="77777777" w:rsidR="00C532FE" w:rsidRPr="00507462" w:rsidRDefault="00C532FE" w:rsidP="000E5F23">
      <w:pPr>
        <w:spacing w:after="0" w:line="276" w:lineRule="auto"/>
        <w:jc w:val="center"/>
        <w:rPr>
          <w:rFonts w:cs="Times New Roman"/>
          <w:lang w:val="en-US"/>
        </w:rPr>
      </w:pPr>
      <w:r w:rsidRPr="00507462">
        <w:rPr>
          <w:rFonts w:cs="Times New Roman"/>
          <w:noProof/>
          <w:lang w:val="en-US"/>
        </w:rPr>
        <w:drawing>
          <wp:inline distT="0" distB="0" distL="0" distR="0" wp14:anchorId="6AE7A0BD" wp14:editId="2B7CDE43">
            <wp:extent cx="3704986" cy="2748206"/>
            <wp:effectExtent l="0" t="0" r="3810" b="0"/>
            <wp:docPr id="152" name="Picture 152"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 bubble chart&#10;&#10;Description automatically generated"/>
                    <pic:cNvPicPr/>
                  </pic:nvPicPr>
                  <pic:blipFill rotWithShape="1">
                    <a:blip r:embed="rId42" cstate="print">
                      <a:extLst>
                        <a:ext uri="{28A0092B-C50C-407E-A947-70E740481C1C}">
                          <a14:useLocalDpi xmlns:a14="http://schemas.microsoft.com/office/drawing/2010/main" val="0"/>
                        </a:ext>
                      </a:extLst>
                    </a:blip>
                    <a:srcRect t="19147" b="14440"/>
                    <a:stretch/>
                  </pic:blipFill>
                  <pic:spPr bwMode="auto">
                    <a:xfrm>
                      <a:off x="0" y="0"/>
                      <a:ext cx="3747500" cy="2779741"/>
                    </a:xfrm>
                    <a:prstGeom prst="rect">
                      <a:avLst/>
                    </a:prstGeom>
                    <a:ln>
                      <a:noFill/>
                    </a:ln>
                    <a:extLst>
                      <a:ext uri="{53640926-AAD7-44D8-BBD7-CCE9431645EC}">
                        <a14:shadowObscured xmlns:a14="http://schemas.microsoft.com/office/drawing/2010/main"/>
                      </a:ext>
                    </a:extLst>
                  </pic:spPr>
                </pic:pic>
              </a:graphicData>
            </a:graphic>
          </wp:inline>
        </w:drawing>
      </w:r>
    </w:p>
    <w:p w14:paraId="3027C034" w14:textId="77777777" w:rsidR="00C532FE" w:rsidRPr="00507462" w:rsidRDefault="00C532FE" w:rsidP="00C532FE">
      <w:pPr>
        <w:spacing w:after="0" w:line="276" w:lineRule="auto"/>
        <w:rPr>
          <w:rFonts w:cs="Times New Roman"/>
          <w:lang w:val="en-US"/>
        </w:rPr>
      </w:pPr>
    </w:p>
    <w:p w14:paraId="00056B07" w14:textId="0C78C8DA" w:rsidR="00C532FE" w:rsidRPr="00507462" w:rsidRDefault="00C532FE" w:rsidP="00C532FE">
      <w:pPr>
        <w:spacing w:after="0" w:line="276" w:lineRule="auto"/>
        <w:rPr>
          <w:rFonts w:cs="Times New Roman"/>
          <w:i/>
          <w:iCs/>
          <w:lang w:val="en-US"/>
        </w:rPr>
      </w:pPr>
      <w:r w:rsidRPr="00507462">
        <w:rPr>
          <w:rFonts w:cs="Times New Roman"/>
          <w:i/>
          <w:iCs/>
          <w:color w:val="000000" w:themeColor="text1"/>
          <w:lang w:val="en-US"/>
        </w:rPr>
        <w:t>Figure 1</w:t>
      </w:r>
      <w:r w:rsidR="009625FE">
        <w:rPr>
          <w:rFonts w:cs="Times New Roman"/>
          <w:i/>
          <w:iCs/>
          <w:color w:val="000000" w:themeColor="text1"/>
          <w:lang w:val="en-US"/>
        </w:rPr>
        <w:t>3</w:t>
      </w:r>
      <w:r w:rsidRPr="00507462">
        <w:rPr>
          <w:rFonts w:cs="Times New Roman"/>
          <w:i/>
          <w:iCs/>
          <w:color w:val="000000" w:themeColor="text1"/>
          <w:lang w:val="en-US"/>
        </w:rPr>
        <w:t xml:space="preserve">: Spatial change in the </w:t>
      </w:r>
      <w:r w:rsidRPr="00507462">
        <w:rPr>
          <w:rFonts w:cs="Times New Roman"/>
          <w:i/>
          <w:iCs/>
          <w:lang w:val="en-US"/>
        </w:rPr>
        <w:t xml:space="preserve">Afghan-Pakistani </w:t>
      </w:r>
      <w:r w:rsidR="00DF6CB6">
        <w:rPr>
          <w:rFonts w:cs="Times New Roman"/>
          <w:u w:val="single"/>
          <w:lang w:val="en-US"/>
        </w:rPr>
        <w:t xml:space="preserve">conflict shape </w:t>
      </w:r>
      <w:r w:rsidRPr="00507462">
        <w:rPr>
          <w:rFonts w:cs="Times New Roman"/>
          <w:i/>
          <w:iCs/>
          <w:color w:val="000000" w:themeColor="text1"/>
          <w:lang w:val="en-US"/>
        </w:rPr>
        <w:t xml:space="preserve">(2006 </w:t>
      </w:r>
      <w:r w:rsidR="00EB3993">
        <w:rPr>
          <w:rFonts w:cs="Times New Roman"/>
          <w:i/>
          <w:iCs/>
          <w:color w:val="000000" w:themeColor="text1"/>
          <w:lang w:val="en-US"/>
        </w:rPr>
        <w:t>–</w:t>
      </w:r>
      <w:r w:rsidRPr="00507462">
        <w:rPr>
          <w:rFonts w:cs="Times New Roman"/>
          <w:i/>
          <w:iCs/>
          <w:color w:val="000000" w:themeColor="text1"/>
          <w:lang w:val="en-US"/>
        </w:rPr>
        <w:t xml:space="preserve"> 2008) based on </w:t>
      </w:r>
      <w:proofErr w:type="spellStart"/>
      <w:r w:rsidR="00DF6CB6">
        <w:rPr>
          <w:rFonts w:cs="Times New Roman"/>
          <w:i/>
          <w:iCs/>
          <w:color w:val="000000" w:themeColor="text1"/>
          <w:lang w:val="en-US"/>
        </w:rPr>
        <w:t>W</w:t>
      </w:r>
      <w:r w:rsidRPr="00507462">
        <w:rPr>
          <w:rFonts w:cs="Times New Roman"/>
          <w:i/>
          <w:iCs/>
          <w:color w:val="000000" w:themeColor="text1"/>
          <w:lang w:val="en-US"/>
        </w:rPr>
        <w:t>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xml:space="preserve">, </w:t>
      </w:r>
      <w:r w:rsidRPr="00507462">
        <w:rPr>
          <w:rFonts w:cs="Times New Roman"/>
          <w:color w:val="000000" w:themeColor="text1"/>
          <w:lang w:val="en-US"/>
        </w:rPr>
        <w:t>2022)</w:t>
      </w:r>
      <w:r w:rsidRPr="00507462">
        <w:rPr>
          <w:rFonts w:cs="Times New Roman"/>
          <w:i/>
          <w:iCs/>
          <w:color w:val="000000" w:themeColor="text1"/>
          <w:lang w:val="en-US"/>
        </w:rPr>
        <w:t>.</w:t>
      </w:r>
      <w:r w:rsidRPr="00507462">
        <w:rPr>
          <w:rFonts w:cs="Times New Roman"/>
          <w:i/>
          <w:iCs/>
          <w:szCs w:val="20"/>
        </w:rPr>
        <w:t xml:space="preserve"> The hotspots are the darker blue and red shapes</w:t>
      </w:r>
      <w:r w:rsidRPr="00507462">
        <w:rPr>
          <w:rFonts w:cs="Times New Roman"/>
          <w:i/>
          <w:iCs/>
          <w:lang w:val="en-US"/>
        </w:rPr>
        <w:t>.</w:t>
      </w:r>
      <w:r w:rsidRPr="00507462">
        <w:rPr>
          <w:rFonts w:cs="Times New Roman"/>
          <w:color w:val="000000" w:themeColor="text1"/>
          <w:lang w:val="en-US"/>
        </w:rPr>
        <w:t xml:space="preserve"> </w:t>
      </w:r>
    </w:p>
    <w:p w14:paraId="46CBFBA4" w14:textId="77777777" w:rsidR="00EB3993" w:rsidRPr="00507462" w:rsidRDefault="00EB3993" w:rsidP="00BE1628">
      <w:pPr>
        <w:spacing w:after="0" w:line="276" w:lineRule="auto"/>
        <w:jc w:val="left"/>
        <w:rPr>
          <w:rFonts w:cs="Times New Roman"/>
          <w:lang w:val="en-US"/>
        </w:rPr>
      </w:pPr>
    </w:p>
    <w:p w14:paraId="26077319" w14:textId="2FA7E681" w:rsidR="00DA27FF" w:rsidRPr="00507462" w:rsidRDefault="00DA27FF" w:rsidP="00DA27FF">
      <w:pPr>
        <w:spacing w:after="0" w:line="276" w:lineRule="auto"/>
        <w:jc w:val="left"/>
        <w:rPr>
          <w:rFonts w:cs="Times New Roman"/>
          <w:u w:val="single"/>
          <w:lang w:val="en-US"/>
        </w:rPr>
      </w:pPr>
      <w:r w:rsidRPr="00507462">
        <w:rPr>
          <w:rFonts w:cs="Times New Roman"/>
          <w:u w:val="single"/>
          <w:lang w:val="en-US"/>
        </w:rPr>
        <w:t xml:space="preserve">Syria/Iraq </w:t>
      </w:r>
      <w:r w:rsidR="00DF6CB6">
        <w:rPr>
          <w:rFonts w:cs="Times New Roman"/>
          <w:u w:val="single"/>
          <w:lang w:val="en-US"/>
        </w:rPr>
        <w:t xml:space="preserve">conflict shape </w:t>
      </w:r>
      <w:r w:rsidRPr="00507462">
        <w:rPr>
          <w:rFonts w:cs="Times New Roman"/>
          <w:u w:val="single"/>
          <w:lang w:val="en-US"/>
        </w:rPr>
        <w:t>(2010</w:t>
      </w:r>
      <w:r w:rsidR="00C75A23" w:rsidRPr="00507462">
        <w:rPr>
          <w:rFonts w:cs="Times New Roman"/>
          <w:u w:val="single"/>
          <w:lang w:val="en-US"/>
        </w:rPr>
        <w:t>–</w:t>
      </w:r>
      <w:r w:rsidRPr="00507462">
        <w:rPr>
          <w:rFonts w:cs="Times New Roman"/>
          <w:u w:val="single"/>
          <w:lang w:val="en-US"/>
        </w:rPr>
        <w:t>2013)</w:t>
      </w:r>
    </w:p>
    <w:p w14:paraId="06D75F2D" w14:textId="0E4F3AF0" w:rsidR="00DA27FF" w:rsidRPr="00507462" w:rsidRDefault="00AD3E62" w:rsidP="00DA27FF">
      <w:pPr>
        <w:spacing w:after="0" w:line="276" w:lineRule="auto"/>
        <w:jc w:val="left"/>
        <w:rPr>
          <w:rFonts w:cs="Times New Roman"/>
          <w:lang w:val="en-US"/>
        </w:rPr>
      </w:pPr>
      <w:r w:rsidRPr="00507462">
        <w:rPr>
          <w:rFonts w:cs="Times New Roman"/>
          <w:lang w:val="en-US"/>
        </w:rPr>
        <w:t>W</w:t>
      </w:r>
      <w:r w:rsidR="00DA27FF" w:rsidRPr="00507462">
        <w:rPr>
          <w:rFonts w:cs="Times New Roman"/>
          <w:lang w:val="en-US"/>
        </w:rPr>
        <w:t>e remove the United States</w:t>
      </w:r>
      <w:r w:rsidR="00C15F10" w:rsidRPr="00507462">
        <w:rPr>
          <w:rFonts w:cs="Times New Roman"/>
          <w:lang w:val="en-US"/>
        </w:rPr>
        <w:t>-al-</w:t>
      </w:r>
      <w:r w:rsidR="00DA27FF" w:rsidRPr="00507462">
        <w:rPr>
          <w:rFonts w:cs="Times New Roman"/>
          <w:lang w:val="en-US"/>
        </w:rPr>
        <w:t xml:space="preserve">Qaeda dyad because not </w:t>
      </w:r>
      <w:proofErr w:type="gramStart"/>
      <w:r w:rsidR="00DA27FF" w:rsidRPr="00507462">
        <w:rPr>
          <w:rFonts w:cs="Times New Roman"/>
          <w:lang w:val="en-US"/>
        </w:rPr>
        <w:t>all of</w:t>
      </w:r>
      <w:proofErr w:type="gramEnd"/>
      <w:r w:rsidR="00DA27FF" w:rsidRPr="00507462">
        <w:rPr>
          <w:rFonts w:cs="Times New Roman"/>
          <w:lang w:val="en-US"/>
        </w:rPr>
        <w:t xml:space="preserve"> the conflict events assigned to this dyad are part of the armed conflict in Syria/Iraq.</w:t>
      </w:r>
    </w:p>
    <w:p w14:paraId="219FA213" w14:textId="0B13F6BA" w:rsidR="0070569A" w:rsidRPr="00507462" w:rsidRDefault="0070569A" w:rsidP="0070569A">
      <w:pPr>
        <w:spacing w:after="0" w:line="276" w:lineRule="auto"/>
        <w:jc w:val="left"/>
        <w:rPr>
          <w:rFonts w:cs="Times New Roman"/>
          <w:lang w:val="en-US"/>
        </w:rPr>
      </w:pPr>
      <w:r w:rsidRPr="00507462">
        <w:rPr>
          <w:rFonts w:cs="Times New Roman"/>
          <w:lang w:val="en-US"/>
        </w:rPr>
        <w:t>Overlap: 37.5</w:t>
      </w:r>
      <w:r w:rsidR="00264F61">
        <w:rPr>
          <w:rFonts w:cs="Times New Roman"/>
          <w:lang w:val="en-US"/>
        </w:rPr>
        <w:t>4</w:t>
      </w:r>
      <w:r w:rsidRPr="00507462">
        <w:rPr>
          <w:rFonts w:cs="Times New Roman"/>
          <w:lang w:val="en-US"/>
        </w:rPr>
        <w:t xml:space="preserve"> percent (shape: 75.09 percent, hotspots: 0 percent)</w:t>
      </w:r>
    </w:p>
    <w:p w14:paraId="0419821B" w14:textId="77777777" w:rsidR="0070569A" w:rsidRPr="00507462" w:rsidRDefault="0070569A" w:rsidP="0070569A">
      <w:pPr>
        <w:spacing w:after="0" w:line="276" w:lineRule="auto"/>
        <w:jc w:val="left"/>
        <w:rPr>
          <w:rFonts w:cs="Times New Roman"/>
          <w:lang w:val="en-US"/>
        </w:rPr>
      </w:pPr>
      <w:r w:rsidRPr="00507462">
        <w:rPr>
          <w:rFonts w:cs="Times New Roman"/>
          <w:lang w:val="en-US"/>
        </w:rPr>
        <w:t>Spatial change: shift</w:t>
      </w:r>
    </w:p>
    <w:p w14:paraId="7ACEFB6A" w14:textId="77777777" w:rsidR="0070569A" w:rsidRPr="00507462" w:rsidRDefault="0070569A" w:rsidP="0070569A">
      <w:pPr>
        <w:spacing w:after="0" w:line="276" w:lineRule="auto"/>
        <w:jc w:val="left"/>
        <w:rPr>
          <w:rFonts w:cs="Times New Roman"/>
          <w:lang w:val="en-US"/>
        </w:rPr>
      </w:pPr>
    </w:p>
    <w:p w14:paraId="0C4F030C" w14:textId="77777777" w:rsidR="00AE7D47" w:rsidRPr="00507462" w:rsidRDefault="00AE7D47" w:rsidP="000E5F23">
      <w:pPr>
        <w:spacing w:after="0" w:line="276" w:lineRule="auto"/>
        <w:jc w:val="center"/>
        <w:rPr>
          <w:rFonts w:cs="Times New Roman"/>
          <w:lang w:val="en-US"/>
        </w:rPr>
      </w:pPr>
      <w:r w:rsidRPr="00507462">
        <w:rPr>
          <w:rFonts w:cs="Times New Roman"/>
          <w:noProof/>
          <w:lang w:val="en-US"/>
        </w:rPr>
        <w:drawing>
          <wp:inline distT="0" distB="0" distL="0" distR="0" wp14:anchorId="517A5933" wp14:editId="60B64E4D">
            <wp:extent cx="3913649" cy="2676878"/>
            <wp:effectExtent l="0" t="0" r="0" b="3175"/>
            <wp:docPr id="153" name="Picture 1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bubble chart&#10;&#10;Description automatically generated"/>
                    <pic:cNvPicPr/>
                  </pic:nvPicPr>
                  <pic:blipFill rotWithShape="1">
                    <a:blip r:embed="rId43" cstate="print">
                      <a:extLst>
                        <a:ext uri="{28A0092B-C50C-407E-A947-70E740481C1C}">
                          <a14:useLocalDpi xmlns:a14="http://schemas.microsoft.com/office/drawing/2010/main" val="0"/>
                        </a:ext>
                      </a:extLst>
                    </a:blip>
                    <a:srcRect t="21882" b="16877"/>
                    <a:stretch/>
                  </pic:blipFill>
                  <pic:spPr bwMode="auto">
                    <a:xfrm>
                      <a:off x="0" y="0"/>
                      <a:ext cx="3928707" cy="2687177"/>
                    </a:xfrm>
                    <a:prstGeom prst="rect">
                      <a:avLst/>
                    </a:prstGeom>
                    <a:ln>
                      <a:noFill/>
                    </a:ln>
                    <a:extLst>
                      <a:ext uri="{53640926-AAD7-44D8-BBD7-CCE9431645EC}">
                        <a14:shadowObscured xmlns:a14="http://schemas.microsoft.com/office/drawing/2010/main"/>
                      </a:ext>
                    </a:extLst>
                  </pic:spPr>
                </pic:pic>
              </a:graphicData>
            </a:graphic>
          </wp:inline>
        </w:drawing>
      </w:r>
    </w:p>
    <w:p w14:paraId="4051B5DD" w14:textId="0C6A9FFB" w:rsidR="0070569A" w:rsidRDefault="00AE7D47">
      <w:pPr>
        <w:spacing w:after="0" w:line="276" w:lineRule="auto"/>
        <w:rPr>
          <w:rFonts w:cs="Times New Roman"/>
          <w:i/>
          <w:iCs/>
          <w:szCs w:val="20"/>
        </w:rPr>
      </w:pPr>
      <w:r w:rsidRPr="00507462">
        <w:rPr>
          <w:rFonts w:cs="Times New Roman"/>
          <w:i/>
          <w:iCs/>
          <w:color w:val="000000" w:themeColor="text1"/>
          <w:lang w:val="en-US"/>
        </w:rPr>
        <w:t>Figure 1</w:t>
      </w:r>
      <w:r w:rsidR="009D6BD7">
        <w:rPr>
          <w:rFonts w:cs="Times New Roman"/>
          <w:i/>
          <w:iCs/>
          <w:color w:val="000000" w:themeColor="text1"/>
          <w:lang w:val="en-US"/>
        </w:rPr>
        <w:t>4</w:t>
      </w:r>
      <w:r w:rsidRPr="00507462">
        <w:rPr>
          <w:rFonts w:cs="Times New Roman"/>
          <w:i/>
          <w:iCs/>
          <w:color w:val="000000" w:themeColor="text1"/>
          <w:lang w:val="en-US"/>
        </w:rPr>
        <w:t>: Spatial change in the Syria/Iraq</w:t>
      </w:r>
      <w:r w:rsidR="00DF6CB6">
        <w:rPr>
          <w:rFonts w:cs="Times New Roman"/>
          <w:i/>
          <w:iCs/>
          <w:color w:val="000000" w:themeColor="text1"/>
          <w:lang w:val="en-US"/>
        </w:rPr>
        <w:t xml:space="preserve"> </w:t>
      </w:r>
      <w:r w:rsidR="00DF6CB6">
        <w:rPr>
          <w:rFonts w:cs="Times New Roman"/>
          <w:u w:val="single"/>
          <w:lang w:val="en-US"/>
        </w:rPr>
        <w:t>conflict shape</w:t>
      </w:r>
      <w:r w:rsidRPr="00507462">
        <w:rPr>
          <w:rFonts w:cs="Times New Roman"/>
          <w:i/>
          <w:iCs/>
          <w:color w:val="000000" w:themeColor="text1"/>
          <w:lang w:val="en-US"/>
        </w:rPr>
        <w:t xml:space="preserve"> (2010 - 2013) based on </w:t>
      </w:r>
      <w:proofErr w:type="spellStart"/>
      <w:r w:rsidR="00DF6CB6">
        <w:rPr>
          <w:rFonts w:cs="Times New Roman"/>
          <w:i/>
          <w:iCs/>
          <w:color w:val="000000" w:themeColor="text1"/>
          <w:lang w:val="en-US"/>
        </w:rPr>
        <w:t>W</w:t>
      </w:r>
      <w:r w:rsidRPr="00507462">
        <w:rPr>
          <w:rFonts w:cs="Times New Roman"/>
          <w:i/>
          <w:iCs/>
          <w:color w:val="000000" w:themeColor="text1"/>
          <w:lang w:val="en-US"/>
        </w:rPr>
        <w:t>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2022).</w:t>
      </w:r>
      <w:r w:rsidRPr="00507462">
        <w:rPr>
          <w:rFonts w:cs="Times New Roman"/>
          <w:i/>
          <w:iCs/>
          <w:szCs w:val="20"/>
        </w:rPr>
        <w:t xml:space="preserve"> The hotspots are the darker blue and red shape</w:t>
      </w:r>
    </w:p>
    <w:p w14:paraId="19B8F9CD" w14:textId="77777777" w:rsidR="00DF6CB6" w:rsidRPr="000E5F23" w:rsidRDefault="00DF6CB6" w:rsidP="000E5F23">
      <w:pPr>
        <w:spacing w:after="0" w:line="276" w:lineRule="auto"/>
        <w:rPr>
          <w:rFonts w:cs="Times New Roman"/>
          <w:i/>
          <w:iCs/>
          <w:lang w:val="en-US"/>
        </w:rPr>
      </w:pPr>
    </w:p>
    <w:p w14:paraId="20D1196D" w14:textId="3506CD2B" w:rsidR="00854D3D" w:rsidRPr="00507462" w:rsidRDefault="00854D3D" w:rsidP="00854D3D">
      <w:pPr>
        <w:spacing w:after="0" w:line="276" w:lineRule="auto"/>
        <w:jc w:val="left"/>
        <w:rPr>
          <w:rFonts w:cs="Times New Roman"/>
          <w:u w:val="single"/>
          <w:lang w:val="en-US"/>
        </w:rPr>
      </w:pPr>
      <w:r w:rsidRPr="00507462">
        <w:rPr>
          <w:rFonts w:cs="Times New Roman"/>
          <w:u w:val="single"/>
          <w:lang w:val="en-US"/>
        </w:rPr>
        <w:t xml:space="preserve">Syria/Iraq </w:t>
      </w:r>
      <w:r w:rsidR="00DF6CB6">
        <w:rPr>
          <w:rFonts w:cs="Times New Roman"/>
          <w:u w:val="single"/>
          <w:lang w:val="en-US"/>
        </w:rPr>
        <w:t xml:space="preserve">conflict shape </w:t>
      </w:r>
      <w:r w:rsidRPr="00507462">
        <w:rPr>
          <w:rFonts w:cs="Times New Roman"/>
          <w:u w:val="single"/>
          <w:lang w:val="en-US"/>
        </w:rPr>
        <w:t>(2014</w:t>
      </w:r>
      <w:r w:rsidR="00C75A23" w:rsidRPr="00507462">
        <w:rPr>
          <w:rFonts w:cs="Times New Roman"/>
          <w:u w:val="single"/>
          <w:lang w:val="en-US"/>
        </w:rPr>
        <w:t>–</w:t>
      </w:r>
      <w:r w:rsidRPr="00507462">
        <w:rPr>
          <w:rFonts w:cs="Times New Roman"/>
          <w:u w:val="single"/>
          <w:lang w:val="en-US"/>
        </w:rPr>
        <w:t>2016)</w:t>
      </w:r>
    </w:p>
    <w:p w14:paraId="10C92A11" w14:textId="53F781E9" w:rsidR="00854D3D" w:rsidRPr="00507462" w:rsidRDefault="00AD3E62" w:rsidP="00854D3D">
      <w:pPr>
        <w:spacing w:after="0" w:line="276" w:lineRule="auto"/>
        <w:jc w:val="left"/>
        <w:rPr>
          <w:rFonts w:cs="Times New Roman"/>
          <w:u w:val="single"/>
          <w:lang w:val="en-US"/>
        </w:rPr>
      </w:pPr>
      <w:r w:rsidRPr="00507462">
        <w:rPr>
          <w:rFonts w:cs="Times New Roman"/>
          <w:lang w:val="en-US"/>
        </w:rPr>
        <w:t>We</w:t>
      </w:r>
      <w:r w:rsidR="00854D3D" w:rsidRPr="00507462">
        <w:rPr>
          <w:rFonts w:cs="Times New Roman"/>
          <w:lang w:val="en-US"/>
        </w:rPr>
        <w:t xml:space="preserve"> remove the United States</w:t>
      </w:r>
      <w:r w:rsidR="00C75A23" w:rsidRPr="00507462">
        <w:rPr>
          <w:rFonts w:cs="Times New Roman"/>
          <w:lang w:val="en-US"/>
        </w:rPr>
        <w:t>-</w:t>
      </w:r>
      <w:r w:rsidR="00854D3D" w:rsidRPr="00507462">
        <w:rPr>
          <w:rFonts w:cs="Times New Roman"/>
          <w:lang w:val="en-US"/>
        </w:rPr>
        <w:t xml:space="preserve">al Qaeda dyad because not </w:t>
      </w:r>
      <w:proofErr w:type="gramStart"/>
      <w:r w:rsidR="00854D3D" w:rsidRPr="00507462">
        <w:rPr>
          <w:rFonts w:cs="Times New Roman"/>
          <w:lang w:val="en-US"/>
        </w:rPr>
        <w:t>all of</w:t>
      </w:r>
      <w:proofErr w:type="gramEnd"/>
      <w:r w:rsidR="00854D3D" w:rsidRPr="00507462">
        <w:rPr>
          <w:rFonts w:cs="Times New Roman"/>
          <w:lang w:val="en-US"/>
        </w:rPr>
        <w:t xml:space="preserve"> the conflict events assigned to this dyad are part of the armed conflict in Syria/Iraq.</w:t>
      </w:r>
    </w:p>
    <w:p w14:paraId="3057BB34" w14:textId="7294938F" w:rsidR="001A0203" w:rsidRPr="00507462" w:rsidRDefault="001A0203" w:rsidP="001A0203">
      <w:pPr>
        <w:spacing w:after="0" w:line="276" w:lineRule="auto"/>
        <w:jc w:val="left"/>
        <w:rPr>
          <w:rFonts w:cs="Times New Roman"/>
          <w:lang w:val="en-US"/>
        </w:rPr>
      </w:pPr>
      <w:r w:rsidRPr="00507462">
        <w:rPr>
          <w:rFonts w:cs="Times New Roman"/>
          <w:lang w:val="en-US"/>
        </w:rPr>
        <w:t>Overlap: 54.0</w:t>
      </w:r>
      <w:r w:rsidR="00C87215">
        <w:rPr>
          <w:rFonts w:cs="Times New Roman"/>
          <w:lang w:val="en-US"/>
        </w:rPr>
        <w:t>4</w:t>
      </w:r>
      <w:r w:rsidRPr="00507462">
        <w:rPr>
          <w:rFonts w:cs="Times New Roman"/>
          <w:lang w:val="en-US"/>
        </w:rPr>
        <w:t xml:space="preserve"> percent (shape: 87.61 percent, hotspots: 2</w:t>
      </w:r>
      <w:r w:rsidR="00C87215">
        <w:rPr>
          <w:rFonts w:cs="Times New Roman"/>
          <w:lang w:val="en-US"/>
        </w:rPr>
        <w:t>0</w:t>
      </w:r>
      <w:r w:rsidRPr="00507462">
        <w:rPr>
          <w:rFonts w:cs="Times New Roman"/>
          <w:lang w:val="en-US"/>
        </w:rPr>
        <w:t>.4</w:t>
      </w:r>
      <w:r w:rsidR="00C87215">
        <w:rPr>
          <w:rFonts w:cs="Times New Roman"/>
          <w:lang w:val="en-US"/>
        </w:rPr>
        <w:t>6</w:t>
      </w:r>
      <w:r w:rsidRPr="00507462">
        <w:rPr>
          <w:rFonts w:cs="Times New Roman"/>
          <w:lang w:val="en-US"/>
        </w:rPr>
        <w:t xml:space="preserve"> percent)</w:t>
      </w:r>
    </w:p>
    <w:p w14:paraId="5C7B3A84" w14:textId="671869E0" w:rsidR="003A1241" w:rsidRPr="00507462" w:rsidRDefault="00854D3D" w:rsidP="0025555B">
      <w:pPr>
        <w:spacing w:after="0" w:line="276" w:lineRule="auto"/>
        <w:jc w:val="left"/>
        <w:rPr>
          <w:rFonts w:cs="Times New Roman"/>
          <w:lang w:val="en-US"/>
        </w:rPr>
      </w:pPr>
      <w:r w:rsidRPr="00507462">
        <w:rPr>
          <w:rFonts w:cs="Times New Roman"/>
          <w:lang w:val="en-US"/>
        </w:rPr>
        <w:t xml:space="preserve">Spatial change: </w:t>
      </w:r>
      <w:r w:rsidR="00DB1B97">
        <w:rPr>
          <w:rFonts w:cs="Times New Roman"/>
          <w:lang w:val="en-US"/>
        </w:rPr>
        <w:t xml:space="preserve">no </w:t>
      </w:r>
      <w:r w:rsidRPr="00507462">
        <w:rPr>
          <w:rFonts w:cs="Times New Roman"/>
          <w:lang w:val="en-US"/>
        </w:rPr>
        <w:t>shift</w:t>
      </w:r>
    </w:p>
    <w:p w14:paraId="3B510420" w14:textId="77777777" w:rsidR="001A0203" w:rsidRPr="00507462" w:rsidRDefault="001A0203" w:rsidP="0025555B">
      <w:pPr>
        <w:spacing w:after="0" w:line="276" w:lineRule="auto"/>
        <w:jc w:val="left"/>
        <w:rPr>
          <w:rFonts w:cs="Times New Roman"/>
          <w:lang w:val="en-US"/>
        </w:rPr>
      </w:pPr>
    </w:p>
    <w:p w14:paraId="5ADABD95" w14:textId="77777777" w:rsidR="006F2C17" w:rsidRPr="00507462" w:rsidRDefault="006F2C17" w:rsidP="000E5F23">
      <w:pPr>
        <w:spacing w:after="0" w:line="276" w:lineRule="auto"/>
        <w:jc w:val="center"/>
        <w:rPr>
          <w:rFonts w:cs="Times New Roman"/>
          <w:lang w:val="en-US"/>
        </w:rPr>
      </w:pPr>
      <w:r w:rsidRPr="00507462">
        <w:rPr>
          <w:rFonts w:cs="Times New Roman"/>
          <w:noProof/>
          <w:lang w:val="en-US"/>
        </w:rPr>
        <w:drawing>
          <wp:inline distT="0" distB="0" distL="0" distR="0" wp14:anchorId="1AACF115" wp14:editId="7EB6C77E">
            <wp:extent cx="3612446" cy="2476990"/>
            <wp:effectExtent l="0" t="0" r="0" b="0"/>
            <wp:docPr id="154" name="Picture 1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t="21882" b="16725"/>
                    <a:stretch/>
                  </pic:blipFill>
                  <pic:spPr bwMode="auto">
                    <a:xfrm>
                      <a:off x="0" y="0"/>
                      <a:ext cx="3636227" cy="2493296"/>
                    </a:xfrm>
                    <a:prstGeom prst="rect">
                      <a:avLst/>
                    </a:prstGeom>
                    <a:ln>
                      <a:noFill/>
                    </a:ln>
                    <a:extLst>
                      <a:ext uri="{53640926-AAD7-44D8-BBD7-CCE9431645EC}">
                        <a14:shadowObscured xmlns:a14="http://schemas.microsoft.com/office/drawing/2010/main"/>
                      </a:ext>
                    </a:extLst>
                  </pic:spPr>
                </pic:pic>
              </a:graphicData>
            </a:graphic>
          </wp:inline>
        </w:drawing>
      </w:r>
    </w:p>
    <w:p w14:paraId="14A7D8B2" w14:textId="77777777" w:rsidR="006F2C17" w:rsidRPr="00507462" w:rsidRDefault="006F2C17" w:rsidP="006F2C17">
      <w:pPr>
        <w:spacing w:after="0" w:line="276" w:lineRule="auto"/>
        <w:jc w:val="left"/>
        <w:rPr>
          <w:rFonts w:cs="Times New Roman"/>
          <w:lang w:val="en-US"/>
        </w:rPr>
      </w:pPr>
    </w:p>
    <w:p w14:paraId="0630D6CC" w14:textId="6BC8921C" w:rsidR="006F2C17" w:rsidRPr="00507462" w:rsidRDefault="006F2C17" w:rsidP="006F2C17">
      <w:pPr>
        <w:spacing w:after="0" w:line="276" w:lineRule="auto"/>
        <w:rPr>
          <w:rFonts w:cs="Times New Roman"/>
          <w:i/>
          <w:iCs/>
          <w:lang w:val="en-US"/>
        </w:rPr>
      </w:pPr>
      <w:r w:rsidRPr="00507462">
        <w:rPr>
          <w:rFonts w:cs="Times New Roman"/>
          <w:i/>
          <w:iCs/>
          <w:color w:val="000000" w:themeColor="text1"/>
          <w:lang w:val="en-US"/>
        </w:rPr>
        <w:t>Figure 1</w:t>
      </w:r>
      <w:r w:rsidR="009D6BD7">
        <w:rPr>
          <w:rFonts w:cs="Times New Roman"/>
          <w:i/>
          <w:iCs/>
          <w:color w:val="000000" w:themeColor="text1"/>
          <w:lang w:val="en-US"/>
        </w:rPr>
        <w:t>5</w:t>
      </w:r>
      <w:r w:rsidRPr="00507462">
        <w:rPr>
          <w:rFonts w:cs="Times New Roman"/>
          <w:i/>
          <w:iCs/>
          <w:color w:val="000000" w:themeColor="text1"/>
          <w:lang w:val="en-US"/>
        </w:rPr>
        <w:t>: Spatial change in the Syria/Iraq</w:t>
      </w:r>
      <w:r w:rsidR="00DF6CB6">
        <w:rPr>
          <w:rFonts w:cs="Times New Roman"/>
          <w:i/>
          <w:iCs/>
          <w:color w:val="000000" w:themeColor="text1"/>
          <w:lang w:val="en-US"/>
        </w:rPr>
        <w:t xml:space="preserve"> </w:t>
      </w:r>
      <w:r w:rsidR="00DF6CB6">
        <w:rPr>
          <w:rFonts w:cs="Times New Roman"/>
          <w:u w:val="single"/>
          <w:lang w:val="en-US"/>
        </w:rPr>
        <w:t>conflict shape</w:t>
      </w:r>
      <w:r w:rsidRPr="00507462">
        <w:rPr>
          <w:rFonts w:cs="Times New Roman"/>
          <w:i/>
          <w:iCs/>
          <w:color w:val="000000" w:themeColor="text1"/>
          <w:lang w:val="en-US"/>
        </w:rPr>
        <w:t xml:space="preserve"> (2014 - 2016) based on </w:t>
      </w:r>
      <w:proofErr w:type="spellStart"/>
      <w:r w:rsidR="00DF6CB6">
        <w:rPr>
          <w:rFonts w:cs="Times New Roman"/>
          <w:i/>
          <w:iCs/>
          <w:color w:val="000000" w:themeColor="text1"/>
          <w:lang w:val="en-US"/>
        </w:rPr>
        <w:t>W</w:t>
      </w:r>
      <w:r w:rsidRPr="00507462">
        <w:rPr>
          <w:rFonts w:cs="Times New Roman"/>
          <w:i/>
          <w:iCs/>
          <w:color w:val="000000" w:themeColor="text1"/>
          <w:lang w:val="en-US"/>
        </w:rPr>
        <w:t>zoneData</w:t>
      </w:r>
      <w:proofErr w:type="spellEnd"/>
      <w:r w:rsidRPr="00507462">
        <w:rPr>
          <w:rFonts w:cs="Times New Roman"/>
          <w:i/>
          <w:iCs/>
          <w:color w:val="000000" w:themeColor="text1"/>
          <w:lang w:val="en-US"/>
        </w:rPr>
        <w:t xml:space="preserve"> (</w:t>
      </w:r>
      <w:proofErr w:type="spellStart"/>
      <w:r w:rsidRPr="00507462">
        <w:rPr>
          <w:rFonts w:cs="Times New Roman"/>
          <w:i/>
          <w:iCs/>
          <w:color w:val="000000" w:themeColor="text1"/>
          <w:lang w:val="en-US"/>
        </w:rPr>
        <w:t>Kikuta</w:t>
      </w:r>
      <w:proofErr w:type="spellEnd"/>
      <w:r w:rsidRPr="00507462">
        <w:rPr>
          <w:rFonts w:cs="Times New Roman"/>
          <w:i/>
          <w:iCs/>
          <w:color w:val="000000" w:themeColor="text1"/>
          <w:lang w:val="en-US"/>
        </w:rPr>
        <w:t>, 2022).</w:t>
      </w:r>
      <w:r w:rsidRPr="00507462">
        <w:rPr>
          <w:rFonts w:cs="Times New Roman"/>
          <w:i/>
          <w:iCs/>
          <w:szCs w:val="20"/>
        </w:rPr>
        <w:t xml:space="preserve"> The hotspots are the darker blue and red shapes</w:t>
      </w:r>
      <w:r w:rsidRPr="00507462">
        <w:rPr>
          <w:rFonts w:cs="Times New Roman"/>
          <w:i/>
          <w:iCs/>
          <w:lang w:val="en-US"/>
        </w:rPr>
        <w:t>.</w:t>
      </w:r>
    </w:p>
    <w:p w14:paraId="3344360F" w14:textId="77777777" w:rsidR="006F2C17" w:rsidRDefault="006F2C17" w:rsidP="0025555B">
      <w:pPr>
        <w:spacing w:after="0" w:line="276" w:lineRule="auto"/>
        <w:jc w:val="left"/>
        <w:rPr>
          <w:rFonts w:cs="Times New Roman"/>
          <w:lang w:val="en-US"/>
        </w:rPr>
      </w:pPr>
    </w:p>
    <w:p w14:paraId="0F947286" w14:textId="77777777" w:rsidR="00EB3993" w:rsidRPr="00507462" w:rsidRDefault="00EB3993" w:rsidP="0025555B">
      <w:pPr>
        <w:spacing w:after="0" w:line="276" w:lineRule="auto"/>
        <w:jc w:val="left"/>
        <w:rPr>
          <w:rFonts w:cs="Times New Roman"/>
          <w:lang w:val="en-US"/>
        </w:rPr>
      </w:pPr>
    </w:p>
    <w:p w14:paraId="0AE823D1" w14:textId="192C12CE" w:rsidR="000F089B" w:rsidRPr="00507462" w:rsidRDefault="000F089B" w:rsidP="00BE1628">
      <w:pPr>
        <w:pStyle w:val="Heading1"/>
        <w:spacing w:before="0" w:line="276" w:lineRule="auto"/>
        <w:rPr>
          <w:rFonts w:cs="Times New Roman"/>
          <w:lang w:val="en-US"/>
        </w:rPr>
      </w:pPr>
      <w:bookmarkStart w:id="28" w:name="_Toc103006774"/>
      <w:r w:rsidRPr="00507462">
        <w:rPr>
          <w:rFonts w:cs="Times New Roman"/>
          <w:lang w:val="en-US"/>
        </w:rPr>
        <w:t>Software</w:t>
      </w:r>
      <w:bookmarkEnd w:id="28"/>
      <w:r w:rsidRPr="00507462">
        <w:rPr>
          <w:rFonts w:cs="Times New Roman"/>
          <w:lang w:val="en-US"/>
        </w:rPr>
        <w:t xml:space="preserve"> </w:t>
      </w:r>
    </w:p>
    <w:p w14:paraId="6C1A2CA0" w14:textId="0A647855" w:rsidR="00953964" w:rsidRPr="00507462" w:rsidRDefault="000F089B" w:rsidP="00BE1628">
      <w:pPr>
        <w:spacing w:after="0" w:line="276" w:lineRule="auto"/>
        <w:rPr>
          <w:rFonts w:cs="Times New Roman"/>
          <w:lang w:val="en-US"/>
        </w:rPr>
      </w:pPr>
      <w:r w:rsidRPr="00507462">
        <w:rPr>
          <w:rFonts w:cs="Times New Roman"/>
          <w:lang w:val="en-US"/>
        </w:rPr>
        <w:t xml:space="preserve">We used R software version 4.1.2 </w:t>
      </w:r>
      <w:r w:rsidR="00C75A23" w:rsidRPr="00507462">
        <w:rPr>
          <w:rFonts w:cs="Times New Roman"/>
          <w:lang w:val="en-US"/>
        </w:rPr>
        <w:t>“</w:t>
      </w:r>
      <w:r w:rsidRPr="00507462">
        <w:rPr>
          <w:rFonts w:cs="Times New Roman"/>
          <w:lang w:val="en-US"/>
        </w:rPr>
        <w:t>Bird Hippie</w:t>
      </w:r>
      <w:r w:rsidR="00C75A23" w:rsidRPr="00507462">
        <w:rPr>
          <w:rFonts w:cs="Times New Roman"/>
          <w:lang w:val="en-US"/>
        </w:rPr>
        <w:t>”</w:t>
      </w:r>
      <w:r w:rsidRPr="00507462">
        <w:rPr>
          <w:rFonts w:cs="Times New Roman"/>
          <w:lang w:val="en-US"/>
        </w:rPr>
        <w:t xml:space="preserve"> for all calculations. </w:t>
      </w:r>
      <w:r w:rsidR="000C0C85" w:rsidRPr="00507462">
        <w:rPr>
          <w:rFonts w:cs="Times New Roman"/>
          <w:lang w:val="en-US"/>
        </w:rPr>
        <w:t xml:space="preserve">List of the </w:t>
      </w:r>
      <w:r w:rsidR="003A1241" w:rsidRPr="00507462">
        <w:rPr>
          <w:rFonts w:cs="Times New Roman"/>
          <w:lang w:val="en-US"/>
        </w:rPr>
        <w:t xml:space="preserve">key </w:t>
      </w:r>
      <w:r w:rsidR="00B302A4" w:rsidRPr="00507462">
        <w:rPr>
          <w:rFonts w:cs="Times New Roman"/>
          <w:lang w:val="en-US"/>
        </w:rPr>
        <w:t>R packages</w:t>
      </w:r>
      <w:r w:rsidR="00854D3D" w:rsidRPr="00507462">
        <w:rPr>
          <w:rFonts w:cs="Times New Roman"/>
          <w:lang w:val="en-US"/>
        </w:rPr>
        <w:t xml:space="preserve">: </w:t>
      </w:r>
      <w:proofErr w:type="spellStart"/>
      <w:r w:rsidR="0039120E" w:rsidRPr="00507462">
        <w:rPr>
          <w:rFonts w:cs="Times New Roman"/>
          <w:lang w:val="en-US"/>
        </w:rPr>
        <w:t>Tidyverse</w:t>
      </w:r>
      <w:proofErr w:type="spellEnd"/>
      <w:r w:rsidR="0039120E" w:rsidRPr="00507462">
        <w:rPr>
          <w:rFonts w:cs="Times New Roman"/>
          <w:lang w:val="en-US"/>
        </w:rPr>
        <w:t xml:space="preserve"> </w:t>
      </w:r>
      <w:r w:rsidR="00230BC5" w:rsidRPr="00507462">
        <w:rPr>
          <w:rFonts w:cs="Times New Roman"/>
          <w:lang w:val="en-US"/>
        </w:rPr>
        <w:fldChar w:fldCharType="begin"/>
      </w:r>
      <w:r w:rsidR="00092080">
        <w:rPr>
          <w:rFonts w:cs="Times New Roman"/>
          <w:lang w:val="en-US"/>
        </w:rPr>
        <w:instrText xml:space="preserve"> ADDIN ZOTERO_ITEM CSL_CITATION {"citationID":"8tLVNpy3","properties":{"formattedCitation":"(Wickham et al., 2019)","plainCitation":"(Wickham et al., 2019)","noteIndex":0},"citationItems":[{"id":2749,"uris":["http://zotero.org/groups/2700094/items/74HU6L7V"],"itemData":{"id":2749,"type":"article-journal","container-title":"Journal of Open Source Software","DOI":"10.21105/joss.01686","ISSN":"2475-9066","issue":"43","journalAbbreviation":"JOSS","page":"1686","source":"DOI.org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(Wickham et al., 2019)</w:t>
      </w:r>
      <w:r w:rsidR="00230BC5" w:rsidRPr="00507462">
        <w:rPr>
          <w:rFonts w:cs="Times New Roman"/>
          <w:lang w:val="en-US"/>
        </w:rPr>
        <w:fldChar w:fldCharType="end"/>
      </w:r>
      <w:r w:rsidR="00854D3D" w:rsidRPr="00507462">
        <w:rPr>
          <w:rFonts w:cs="Times New Roman"/>
          <w:lang w:val="en-US"/>
        </w:rPr>
        <w:t xml:space="preserve">, </w:t>
      </w:r>
      <w:proofErr w:type="spellStart"/>
      <w:r w:rsidR="00667CCF" w:rsidRPr="00507462">
        <w:rPr>
          <w:rFonts w:cs="Times New Roman"/>
          <w:lang w:val="en-US"/>
        </w:rPr>
        <w:t>Concavem</w:t>
      </w:r>
      <w:r w:rsidR="00552D42" w:rsidRPr="00507462">
        <w:rPr>
          <w:rFonts w:cs="Times New Roman"/>
          <w:lang w:val="en-US"/>
        </w:rPr>
        <w:t>an</w:t>
      </w:r>
      <w:proofErr w:type="spellEnd"/>
      <w:r w:rsidR="00667CCF" w:rsidRPr="00507462">
        <w:rPr>
          <w:rFonts w:cs="Times New Roman"/>
          <w:lang w:val="en-US"/>
        </w:rPr>
        <w:t xml:space="preserve"> </w:t>
      </w:r>
      <w:r w:rsidR="00230BC5" w:rsidRPr="00507462">
        <w:rPr>
          <w:rFonts w:cs="Times New Roman"/>
          <w:lang w:val="en-US"/>
        </w:rPr>
        <w:fldChar w:fldCharType="begin"/>
      </w:r>
      <w:r w:rsidR="00092080">
        <w:rPr>
          <w:rFonts w:cs="Times New Roman"/>
          <w:lang w:val="en-US"/>
        </w:rPr>
        <w:instrText xml:space="preserve"> ADDIN ZOTERO_ITEM CSL_CITATION {"citationID":"nBKx5WJw","properties":{"formattedCitation":"(Gombin et al., 2017)","plainCitation":"(Gombin et al., 2017)","noteIndex":0},"citationItems":[{"id":285,"uris":["http://zotero.org/users/1557557/items/JDPJVVF7"],"itemData":{"id":285,"type":"article-journal","container-title":"R package version 1.0.0","title":"Package ‘concaveman’","author":[{"family":"Gombin","given":"Joël"},{"family":"Vaidyanathan","given":"Ramnath"},{"family":"Agafonkin","given":"Vladimir"}],"issued":{"date-parts":[["2017"]]}}}],"schema":"https://github.com/citation-style-language/schema/raw/master/csl-citation.json"}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(Gombin et al., 2017)</w:t>
      </w:r>
      <w:r w:rsidR="00230BC5" w:rsidRPr="00507462">
        <w:rPr>
          <w:rFonts w:cs="Times New Roman"/>
          <w:lang w:val="en-US"/>
        </w:rPr>
        <w:fldChar w:fldCharType="end"/>
      </w:r>
      <w:r w:rsidR="00854D3D" w:rsidRPr="00507462">
        <w:rPr>
          <w:rFonts w:cs="Times New Roman"/>
          <w:lang w:val="en-US"/>
        </w:rPr>
        <w:t xml:space="preserve">, </w:t>
      </w:r>
      <w:proofErr w:type="spellStart"/>
      <w:r w:rsidR="009639B7" w:rsidRPr="00507462">
        <w:rPr>
          <w:rFonts w:cs="Times New Roman"/>
          <w:lang w:val="en-US"/>
        </w:rPr>
        <w:t>Igraph</w:t>
      </w:r>
      <w:proofErr w:type="spellEnd"/>
      <w:r w:rsidR="009639B7" w:rsidRPr="00507462">
        <w:rPr>
          <w:rFonts w:cs="Times New Roman"/>
          <w:lang w:val="en-US"/>
        </w:rPr>
        <w:t xml:space="preserve"> </w:t>
      </w:r>
      <w:r w:rsidR="00230BC5" w:rsidRPr="00507462">
        <w:rPr>
          <w:rFonts w:cs="Times New Roman"/>
          <w:lang w:val="en-US"/>
        </w:rPr>
        <w:fldChar w:fldCharType="begin"/>
      </w:r>
      <w:r w:rsidR="00092080">
        <w:rPr>
          <w:rFonts w:cs="Times New Roman"/>
          <w:lang w:val="en-US"/>
        </w:rPr>
        <w:instrText xml:space="preserve"> ADDIN ZOTERO_ITEM CSL_CITATION {"citationID":"PKZK2mnx","properties":{"formattedCitation":"(Csardi and Nepusz, 2006)","plainCitation":"(Csardi and Nepusz, 2006)","noteIndex":0},"citationItems":[{"id":2745,"uris":["http://zotero.org/groups/2700094/items/I38FUW6E"],"itemData":{"id":2745,"type":"article-journal","container-title":"InterJournal","page":"1695","title":"The igraph software package for complex network research","volume":"Complex Systems","author":[{"family":"Csardi","given":"Gabor"},{"family":"Nepusz","given":"Tamas"}],"issued":{"date-parts":[["2006"]]}}}],"schema":"https://github.com/citation-style-language/schema/raw/master/csl-citation.json"}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(Csardi and Nepusz, 2006)</w:t>
      </w:r>
      <w:r w:rsidR="00230BC5" w:rsidRPr="00507462">
        <w:rPr>
          <w:rFonts w:cs="Times New Roman"/>
          <w:lang w:val="en-US"/>
        </w:rPr>
        <w:fldChar w:fldCharType="end"/>
      </w:r>
      <w:r w:rsidR="00854D3D" w:rsidRPr="00507462">
        <w:rPr>
          <w:rFonts w:cs="Times New Roman"/>
          <w:lang w:val="en-US"/>
        </w:rPr>
        <w:t xml:space="preserve">, </w:t>
      </w:r>
      <w:r w:rsidR="00953964" w:rsidRPr="00507462">
        <w:rPr>
          <w:rFonts w:cs="Times New Roman"/>
          <w:lang w:val="en-US"/>
        </w:rPr>
        <w:t xml:space="preserve">Network </w:t>
      </w:r>
      <w:r w:rsidR="00230BC5" w:rsidRPr="00507462">
        <w:rPr>
          <w:rFonts w:cs="Times New Roman"/>
          <w:lang w:val="en-US"/>
        </w:rPr>
        <w:fldChar w:fldCharType="begin"/>
      </w:r>
      <w:r w:rsidR="00092080">
        <w:rPr>
          <w:rFonts w:cs="Times New Roman"/>
          <w:lang w:val="en-US"/>
        </w:rPr>
        <w:instrText xml:space="preserve"> ADDIN ZOTERO_ITEM CSL_CITATION {"citationID":"aRN2NDuX","properties":{"formattedCitation":"(Butts, 2008)","plainCitation":"(Butts, 2008)","noteIndex":0},"citationItems":[{"id":2717,"uris":["http://zotero.org/groups/2700094/items/N9Z5LKPH"],"itemData":{"id":2717,"type":"article-journal","container-title":"Journal of Statistical Software","issue":"2","page":"1-36","title":"network: a Package for Managing Relational Data in R","volume":"24","author":[{"family":"Butts","given":"Carter T"}],"issued":{"date-parts":[["2008"]]}}}],"schema":"https://github.com/citation-style-language/schema/raw/master/csl-citation.json"}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(Butts, 2008)</w:t>
      </w:r>
      <w:r w:rsidR="00230BC5" w:rsidRPr="00507462">
        <w:rPr>
          <w:rFonts w:cs="Times New Roman"/>
          <w:lang w:val="en-US"/>
        </w:rPr>
        <w:fldChar w:fldCharType="end"/>
      </w:r>
      <w:r w:rsidR="00854D3D" w:rsidRPr="00507462">
        <w:rPr>
          <w:rFonts w:cs="Times New Roman"/>
          <w:lang w:val="en-US"/>
        </w:rPr>
        <w:t xml:space="preserve">, </w:t>
      </w:r>
      <w:proofErr w:type="spellStart"/>
      <w:r w:rsidR="00953964" w:rsidRPr="00507462">
        <w:rPr>
          <w:rFonts w:cs="Times New Roman"/>
          <w:lang w:val="en-US"/>
        </w:rPr>
        <w:t>Rnaturalearth</w:t>
      </w:r>
      <w:proofErr w:type="spellEnd"/>
      <w:r w:rsidR="00555F2A" w:rsidRPr="00507462">
        <w:rPr>
          <w:rFonts w:cs="Times New Roman"/>
          <w:lang w:val="en-US"/>
        </w:rPr>
        <w:t xml:space="preserve"> </w:t>
      </w:r>
      <w:r w:rsidR="00230BC5" w:rsidRPr="00507462">
        <w:rPr>
          <w:rFonts w:cs="Times New Roman"/>
          <w:lang w:val="en-US"/>
        </w:rPr>
        <w:fldChar w:fldCharType="begin"/>
      </w:r>
      <w:r w:rsidR="00092080">
        <w:rPr>
          <w:rFonts w:cs="Times New Roman"/>
          <w:lang w:val="en-US"/>
        </w:rPr>
        <w:instrText xml:space="preserve"> ADDIN ZOTERO_ITEM CSL_CITATION {"citationID":"gTm37K1J","properties":{"formattedCitation":"(South, 2017)","plainCitation":"(South, 2017)","noteIndex":0},"citationItems":[{"id":2747,"uris":["http://zotero.org/groups/2700094/items/6QH3GPAG"],"itemData":{"id":2747,"type":"software","title":"rnaturalearth: World Map Data from Natural Earth","URL":"https://CRAN.R-project.org/package=rnaturalearth","author":[{"family":"South","given":"Andy"}],"issued":{"date-parts":[["2017"]]}}}],"schema":"https://github.com/citation-style-language/schema/raw/master/csl-citation.json"}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(South, 2017)</w:t>
      </w:r>
      <w:r w:rsidR="00230BC5" w:rsidRPr="00507462">
        <w:rPr>
          <w:rFonts w:cs="Times New Roman"/>
          <w:lang w:val="en-US"/>
        </w:rPr>
        <w:fldChar w:fldCharType="end"/>
      </w:r>
      <w:r w:rsidR="00854D3D" w:rsidRPr="00507462">
        <w:rPr>
          <w:rFonts w:cs="Times New Roman"/>
          <w:lang w:val="en-US"/>
        </w:rPr>
        <w:t xml:space="preserve">, </w:t>
      </w:r>
      <w:r w:rsidR="00555F2A" w:rsidRPr="00507462">
        <w:rPr>
          <w:rFonts w:cs="Times New Roman"/>
          <w:lang w:val="en-US"/>
        </w:rPr>
        <w:t xml:space="preserve">Sf </w:t>
      </w:r>
      <w:r w:rsidR="00230BC5" w:rsidRPr="00507462">
        <w:rPr>
          <w:rFonts w:cs="Times New Roman"/>
          <w:lang w:val="en-US"/>
        </w:rPr>
        <w:fldChar w:fldCharType="begin"/>
      </w:r>
      <w:r w:rsidR="00092080">
        <w:rPr>
          <w:rFonts w:cs="Times New Roman"/>
          <w:lang w:val="en-US"/>
        </w:rPr>
        <w:instrText xml:space="preserve"> ADDIN ZOTERO_ITEM CSL_CITATION {"citationID":"Ubuec5ps","properties":{"formattedCitation":"(Pebesma, 2018)","plainCitation":"(Pebesma, 2018)","noteIndex":0},"citationItems":[{"id":2713,"uris":["http://zotero.org/groups/2700094/items/W36ZX72A"],"itemData":{"id":2713,"type":"article-journal","container-title":"The R Journal","DOI":"10.32614/RJ-2018-009","ISSN":"2073-4859","issue":"1","journalAbbreviation":"The R Journal","language":"en","page":"439-446","source":"DOI.org (Crossref)","title":"Simple Features for R: Standardized Support for Spatial Vector Data","title-short":"Simple Features for R","volume":"10","author":[{"family":"Pebesma","given":"Edzer"}],"issued":{"date-parts":[["2018"]]}}}],"schema":"https://github.com/citation-style-language/schema/raw/master/csl-citation.json"}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(Pebesma, 2018)</w:t>
      </w:r>
      <w:r w:rsidR="00230BC5" w:rsidRPr="00507462">
        <w:rPr>
          <w:rFonts w:cs="Times New Roman"/>
          <w:lang w:val="en-US"/>
        </w:rPr>
        <w:fldChar w:fldCharType="end"/>
      </w:r>
      <w:r w:rsidR="00854D3D" w:rsidRPr="00507462">
        <w:rPr>
          <w:rFonts w:cs="Times New Roman"/>
          <w:lang w:val="en-US"/>
        </w:rPr>
        <w:t xml:space="preserve">, </w:t>
      </w:r>
      <w:r w:rsidR="00953964" w:rsidRPr="00507462">
        <w:rPr>
          <w:rFonts w:cs="Times New Roman"/>
          <w:lang w:val="en-US"/>
        </w:rPr>
        <w:t xml:space="preserve">Ggplot2 </w:t>
      </w:r>
      <w:r w:rsidR="00230BC5" w:rsidRPr="00507462">
        <w:rPr>
          <w:rFonts w:cs="Times New Roman"/>
          <w:lang w:val="en-US"/>
        </w:rPr>
        <w:fldChar w:fldCharType="begin"/>
      </w:r>
      <w:r w:rsidR="00092080">
        <w:rPr>
          <w:rFonts w:cs="Times New Roman"/>
          <w:lang w:val="en-US"/>
        </w:rPr>
        <w:instrText xml:space="preserve"> ADDIN ZOTERO_ITEM CSL_CITATION {"citationID":"Bu1ztDhZ","properties":{"formattedCitation":"(Wickham, 2016)","plainCitation":"(Wickham, 2016)","noteIndex":0},"citationItems":[{"id":2746,"uris":["http://zotero.org/groups/2700094/items/ZRARAXNL"],"itemData":{"id":2746,"type":"book","abstract":"This new edition to the classic book by ggplot2 creator Hadley Wickham highlights compatibility with knitr and RStudio. ggplot2 is a data visualization package for R that helps users create data graphics, including those that are multi-layered, with ease. With ggplot2, it's easy to: - produce handsome, publication-quality plots with automatic legends created from the plot specification - superimpose multiple layers (points, lines, maps, tiles, box plots) from different data sources with automatically adjusted common scales - add customizable smoothers that use powerful modeling capabilities of R, such as loess, linear models, generalized additive models, and robust regression - save any ggplot2 plot (or part thereof) for later modification or reuse - create custom themes that capture in-house or journal style requirements and that can easily be applied to multiple plots - approach a graph from a visual perspective, thinking about how each component of the data is represented on the final plot This book will be useful to everyone who has struggled with displaying data in an informative and attractive way. Some basic knowledge of R is necessary (e.g., importing data into R). ggplot2 is a mini-language specifically tailored for producing graphics, and you'll learn everything you need in the book. After reading this book you'll be able to produce graphics customized precisely for your problems, and you'll find it easy to get graphics out of your head and on to the screen or page. New to this edition:&lt; - Brings the book up-to-date with ggplot2 1.0, including major updates to the theme system - New scales, stats and geoms added throughout - Additional practice exercises - A revised introduction that focuses on ggplot() instead of qplot() - Updated chapters on data and modeling using tidyr, dplyr and broom","call-number":"519.5","collection-title":"Use R!","edition":"2nd ed. 2016","event-place":"Cham","ISBN":"978-3-319-24277-4","note":"DOI: 10.1007/978-3-319-24277-4","number-of-pages":"1","publisher":"Springer International Publishing : Imprint: Springer","publisher-place":"Cham","source":"Library of Congress ISBN","title":"ggplot2: Elegant Graphics for Data Analysis","title-short":"ggplot2","author":[{"family":"Wickham","given":"Hadley"}],"issued":{"date-parts":[["2016"]]}}}],"schema":"https://github.com/citation-style-language/schema/raw/master/csl-citation.json"} </w:instrText>
      </w:r>
      <w:r w:rsidR="00230BC5" w:rsidRPr="00507462">
        <w:rPr>
          <w:rFonts w:cs="Times New Roman"/>
          <w:lang w:val="en-US"/>
        </w:rPr>
        <w:fldChar w:fldCharType="separate"/>
      </w:r>
      <w:r w:rsidR="00092080">
        <w:rPr>
          <w:rFonts w:cs="Times New Roman"/>
          <w:noProof/>
          <w:lang w:val="en-US"/>
        </w:rPr>
        <w:t>(Wickham, 2016)</w:t>
      </w:r>
      <w:r w:rsidR="00230BC5" w:rsidRPr="00507462">
        <w:rPr>
          <w:rFonts w:cs="Times New Roman"/>
          <w:lang w:val="en-US"/>
        </w:rPr>
        <w:fldChar w:fldCharType="end"/>
      </w:r>
      <w:r w:rsidR="00C75A23" w:rsidRPr="00507462">
        <w:rPr>
          <w:rFonts w:cs="Times New Roman"/>
          <w:lang w:val="en-US"/>
        </w:rPr>
        <w:t>.</w:t>
      </w:r>
      <w:r w:rsidR="00230BC5" w:rsidRPr="00507462">
        <w:rPr>
          <w:rFonts w:cs="Times New Roman"/>
          <w:noProof/>
          <w:lang w:val="en-US"/>
        </w:rPr>
        <w:t xml:space="preserve"> </w:t>
      </w:r>
    </w:p>
    <w:p w14:paraId="568EDB46" w14:textId="3E43F0C8" w:rsidR="00837631" w:rsidRDefault="00837631" w:rsidP="00BE1628">
      <w:pPr>
        <w:spacing w:after="0" w:line="276" w:lineRule="auto"/>
        <w:jc w:val="left"/>
        <w:rPr>
          <w:rFonts w:eastAsiaTheme="majorEastAsia" w:cs="Times New Roman"/>
          <w:b/>
          <w:color w:val="000000" w:themeColor="text1"/>
          <w:lang w:val="en-US"/>
        </w:rPr>
      </w:pPr>
    </w:p>
    <w:p w14:paraId="573B230A" w14:textId="77777777" w:rsidR="00EB3993" w:rsidRPr="00507462" w:rsidRDefault="00EB3993" w:rsidP="00BE1628">
      <w:pPr>
        <w:spacing w:after="0" w:line="276" w:lineRule="auto"/>
        <w:jc w:val="left"/>
        <w:rPr>
          <w:rFonts w:eastAsiaTheme="majorEastAsia" w:cs="Times New Roman"/>
          <w:b/>
          <w:color w:val="000000" w:themeColor="text1"/>
          <w:lang w:val="en-US"/>
        </w:rPr>
      </w:pPr>
    </w:p>
    <w:p w14:paraId="4F7908A4" w14:textId="554BA801" w:rsidR="00CD4C46" w:rsidRPr="00507462" w:rsidRDefault="00CD4C46" w:rsidP="00BE1628">
      <w:pPr>
        <w:pStyle w:val="Heading1"/>
        <w:spacing w:before="0" w:line="276" w:lineRule="auto"/>
        <w:rPr>
          <w:rFonts w:cs="Times New Roman"/>
          <w:lang w:val="en-US"/>
        </w:rPr>
      </w:pPr>
      <w:r w:rsidRPr="00507462">
        <w:rPr>
          <w:rFonts w:cs="Times New Roman"/>
          <w:lang w:val="en-US"/>
        </w:rPr>
        <w:t xml:space="preserve">Data </w:t>
      </w:r>
      <w:r w:rsidR="00C7690A" w:rsidRPr="00507462">
        <w:rPr>
          <w:rFonts w:cs="Times New Roman"/>
          <w:lang w:val="en-US"/>
        </w:rPr>
        <w:t>availability</w:t>
      </w:r>
    </w:p>
    <w:p w14:paraId="266CA73E" w14:textId="13949F44" w:rsidR="00B63244" w:rsidRPr="00507462" w:rsidRDefault="00CE5F38" w:rsidP="00BE1628">
      <w:pPr>
        <w:spacing w:after="0" w:line="276" w:lineRule="auto"/>
        <w:jc w:val="left"/>
        <w:rPr>
          <w:rFonts w:eastAsiaTheme="majorEastAsia" w:cs="Times New Roman"/>
          <w:bCs/>
          <w:color w:val="000000" w:themeColor="text1"/>
          <w:lang w:val="en-US"/>
        </w:rPr>
      </w:pPr>
      <w:r>
        <w:rPr>
          <w:rFonts w:eastAsiaTheme="majorEastAsia" w:cs="Times New Roman"/>
          <w:bCs/>
          <w:color w:val="000000" w:themeColor="text1"/>
          <w:lang w:val="en-US"/>
        </w:rPr>
        <w:t>D</w:t>
      </w:r>
      <w:r w:rsidR="005D4942" w:rsidRPr="00507462">
        <w:rPr>
          <w:rFonts w:eastAsiaTheme="majorEastAsia" w:cs="Times New Roman"/>
          <w:bCs/>
          <w:color w:val="000000" w:themeColor="text1"/>
          <w:lang w:val="en-US"/>
        </w:rPr>
        <w:t xml:space="preserve">ata </w:t>
      </w:r>
      <w:r>
        <w:rPr>
          <w:rFonts w:eastAsiaTheme="majorEastAsia" w:cs="Times New Roman"/>
          <w:bCs/>
          <w:color w:val="000000" w:themeColor="text1"/>
          <w:lang w:val="en-US"/>
        </w:rPr>
        <w:t xml:space="preserve">are </w:t>
      </w:r>
      <w:r w:rsidR="005D4942" w:rsidRPr="00507462">
        <w:rPr>
          <w:rFonts w:eastAsiaTheme="majorEastAsia" w:cs="Times New Roman"/>
          <w:bCs/>
          <w:color w:val="000000" w:themeColor="text1"/>
          <w:lang w:val="en-US"/>
        </w:rPr>
        <w:t xml:space="preserve">available on the journal website as well </w:t>
      </w:r>
      <w:r w:rsidR="00C75A23" w:rsidRPr="00507462">
        <w:rPr>
          <w:rFonts w:eastAsiaTheme="majorEastAsia" w:cs="Times New Roman"/>
          <w:bCs/>
          <w:color w:val="000000" w:themeColor="text1"/>
          <w:lang w:val="en-US"/>
        </w:rPr>
        <w:t xml:space="preserve">as </w:t>
      </w:r>
      <w:r w:rsidR="005D4942" w:rsidRPr="00507462">
        <w:rPr>
          <w:rFonts w:eastAsiaTheme="majorEastAsia" w:cs="Times New Roman"/>
          <w:bCs/>
          <w:color w:val="000000" w:themeColor="text1"/>
          <w:lang w:val="en-US"/>
        </w:rPr>
        <w:t>on GitHub</w:t>
      </w:r>
      <w:r w:rsidR="003A1241" w:rsidRPr="00507462">
        <w:rPr>
          <w:rFonts w:eastAsiaTheme="majorEastAsia" w:cs="Times New Roman"/>
          <w:bCs/>
          <w:color w:val="000000" w:themeColor="text1"/>
          <w:lang w:val="en-US"/>
        </w:rPr>
        <w:t>,</w:t>
      </w:r>
      <w:r w:rsidR="005D4942" w:rsidRPr="00507462">
        <w:rPr>
          <w:rFonts w:eastAsiaTheme="majorEastAsia" w:cs="Times New Roman"/>
          <w:bCs/>
          <w:color w:val="000000" w:themeColor="text1"/>
          <w:lang w:val="en-US"/>
        </w:rPr>
        <w:t xml:space="preserve"> together with the relevant R code</w:t>
      </w:r>
      <w:r>
        <w:rPr>
          <w:rFonts w:eastAsiaTheme="majorEastAsia" w:cs="Times New Roman"/>
          <w:bCs/>
          <w:color w:val="000000" w:themeColor="text1"/>
          <w:lang w:val="en-US"/>
        </w:rPr>
        <w:t xml:space="preserve">: </w:t>
      </w:r>
      <w:r w:rsidRPr="00CE5F38">
        <w:rPr>
          <w:rFonts w:eastAsiaTheme="majorEastAsia" w:cs="Times New Roman"/>
          <w:bCs/>
          <w:color w:val="000000" w:themeColor="text1"/>
          <w:lang w:val="en-US"/>
        </w:rPr>
        <w:t>https://github.com/Global-Security-Programme/Conflict-shapes-in-flux</w:t>
      </w:r>
    </w:p>
    <w:p w14:paraId="66FC7348" w14:textId="77777777" w:rsidR="00EB3993" w:rsidRPr="00507462" w:rsidRDefault="00EB3993" w:rsidP="00BE1628">
      <w:pPr>
        <w:spacing w:after="0" w:line="276" w:lineRule="auto"/>
        <w:jc w:val="left"/>
        <w:rPr>
          <w:rFonts w:eastAsiaTheme="majorEastAsia" w:cs="Times New Roman"/>
          <w:bCs/>
          <w:color w:val="000000" w:themeColor="text1"/>
          <w:lang w:val="en-US"/>
        </w:rPr>
      </w:pPr>
    </w:p>
    <w:p w14:paraId="0A2DA94E" w14:textId="77777777" w:rsidR="00784A59" w:rsidRPr="00507462" w:rsidRDefault="00784A59" w:rsidP="00BE1628">
      <w:pPr>
        <w:spacing w:after="0" w:line="276" w:lineRule="auto"/>
        <w:jc w:val="left"/>
        <w:rPr>
          <w:rFonts w:eastAsiaTheme="majorEastAsia" w:cs="Times New Roman"/>
          <w:bCs/>
          <w:color w:val="000000" w:themeColor="text1"/>
          <w:lang w:val="en-US"/>
        </w:rPr>
      </w:pPr>
    </w:p>
    <w:p w14:paraId="50A56B44" w14:textId="3E217755" w:rsidR="00761615" w:rsidRPr="00507462" w:rsidRDefault="0091151B" w:rsidP="00BE1628">
      <w:pPr>
        <w:pStyle w:val="Heading1"/>
        <w:spacing w:before="0" w:line="276" w:lineRule="auto"/>
        <w:rPr>
          <w:rFonts w:cs="Times New Roman"/>
          <w:lang w:val="en-US"/>
        </w:rPr>
      </w:pPr>
      <w:bookmarkStart w:id="29" w:name="_Toc98864560"/>
      <w:r w:rsidRPr="00507462">
        <w:rPr>
          <w:rFonts w:cs="Times New Roman"/>
          <w:lang w:val="en-US"/>
        </w:rPr>
        <w:t>References</w:t>
      </w:r>
      <w:bookmarkEnd w:id="29"/>
    </w:p>
    <w:p w14:paraId="58918211" w14:textId="77777777" w:rsidR="002C438E" w:rsidRPr="002C438E" w:rsidRDefault="00641516" w:rsidP="002C438E">
      <w:pPr>
        <w:pStyle w:val="Bibliography"/>
        <w:rPr>
          <w:rFonts w:cs="Times New Roman"/>
        </w:rPr>
      </w:pPr>
      <w:r w:rsidRPr="00507462">
        <w:rPr>
          <w:rFonts w:cs="Times New Roman"/>
          <w:lang w:val="en-US"/>
        </w:rPr>
        <w:fldChar w:fldCharType="begin"/>
      </w:r>
      <w:r w:rsidR="00092080">
        <w:rPr>
          <w:rFonts w:cs="Times New Roman"/>
          <w:lang w:val="en-US"/>
        </w:rPr>
        <w:instrText xml:space="preserve"> ADDIN ZOTERO_BIBL {"uncited":[],"omitted":[],"custom":[]} CSL_BIBLIOGRAPHY </w:instrText>
      </w:r>
      <w:r w:rsidRPr="00507462">
        <w:rPr>
          <w:rFonts w:cs="Times New Roman"/>
          <w:lang w:val="en-US"/>
        </w:rPr>
        <w:fldChar w:fldCharType="separate"/>
      </w:r>
      <w:r w:rsidR="002C438E" w:rsidRPr="002C438E">
        <w:rPr>
          <w:rFonts w:cs="Times New Roman"/>
        </w:rPr>
        <w:t xml:space="preserve">ACLED (2022) </w:t>
      </w:r>
      <w:r w:rsidR="002C438E" w:rsidRPr="002C438E">
        <w:rPr>
          <w:rFonts w:cs="Times New Roman"/>
          <w:i/>
          <w:iCs/>
        </w:rPr>
        <w:t>Armed Conflict Location &amp; Event Data Project (ACLED) Codebook, 2022.</w:t>
      </w:r>
    </w:p>
    <w:p w14:paraId="6137BB96" w14:textId="77777777" w:rsidR="002C438E" w:rsidRPr="002C438E" w:rsidRDefault="002C438E" w:rsidP="002C438E">
      <w:pPr>
        <w:pStyle w:val="Bibliography"/>
        <w:rPr>
          <w:rFonts w:cs="Times New Roman"/>
        </w:rPr>
      </w:pPr>
      <w:r w:rsidRPr="002C438E">
        <w:rPr>
          <w:rFonts w:cs="Times New Roman"/>
        </w:rPr>
        <w:t xml:space="preserve">Aghedo Iro and Osumah Oarhe (2015) Insurgency in Nigeria: A Comparative Study of Niger Delta and Boko Haram Uprisings. </w:t>
      </w:r>
      <w:r w:rsidRPr="002C438E">
        <w:rPr>
          <w:rFonts w:cs="Times New Roman"/>
          <w:i/>
          <w:iCs/>
        </w:rPr>
        <w:t>Journal of Asian and African Studies</w:t>
      </w:r>
      <w:r w:rsidRPr="002C438E">
        <w:rPr>
          <w:rFonts w:cs="Times New Roman"/>
        </w:rPr>
        <w:t xml:space="preserve"> 50(2): 208–222.</w:t>
      </w:r>
    </w:p>
    <w:p w14:paraId="32245B89" w14:textId="77777777" w:rsidR="002C438E" w:rsidRPr="002C438E" w:rsidRDefault="002C438E" w:rsidP="002C438E">
      <w:pPr>
        <w:pStyle w:val="Bibliography"/>
        <w:rPr>
          <w:rFonts w:cs="Times New Roman"/>
        </w:rPr>
      </w:pPr>
      <w:r w:rsidRPr="002C438E">
        <w:rPr>
          <w:rFonts w:cs="Times New Roman"/>
        </w:rPr>
        <w:t xml:space="preserve">Asaeedi Saeed, Didehvar Farzad and Mohades Ali (2017) α-Concave hull, a generalization of convex hull. </w:t>
      </w:r>
      <w:r w:rsidRPr="002C438E">
        <w:rPr>
          <w:rFonts w:cs="Times New Roman"/>
          <w:i/>
          <w:iCs/>
        </w:rPr>
        <w:t>Theoretical Computer Science</w:t>
      </w:r>
      <w:r w:rsidRPr="002C438E">
        <w:rPr>
          <w:rFonts w:cs="Times New Roman"/>
        </w:rPr>
        <w:t xml:space="preserve"> 702: 48–59.</w:t>
      </w:r>
    </w:p>
    <w:p w14:paraId="37D85BC8" w14:textId="77777777" w:rsidR="002C438E" w:rsidRPr="002C438E" w:rsidRDefault="002C438E" w:rsidP="002C438E">
      <w:pPr>
        <w:pStyle w:val="Bibliography"/>
        <w:rPr>
          <w:rFonts w:cs="Times New Roman"/>
        </w:rPr>
      </w:pPr>
      <w:r w:rsidRPr="002C438E">
        <w:rPr>
          <w:rFonts w:cs="Times New Roman"/>
        </w:rPr>
        <w:t xml:space="preserve">Aslam Muhammad W (2011) A Critical Evaluation of American Drone Strikes in Pakistan: Legality, Legitimacy and Prudence. </w:t>
      </w:r>
      <w:r w:rsidRPr="002C438E">
        <w:rPr>
          <w:rFonts w:cs="Times New Roman"/>
          <w:i/>
          <w:iCs/>
        </w:rPr>
        <w:t>Critical Studies on Terrorism</w:t>
      </w:r>
      <w:r w:rsidRPr="002C438E">
        <w:rPr>
          <w:rFonts w:cs="Times New Roman"/>
        </w:rPr>
        <w:t xml:space="preserve"> 4(3): 313–329.</w:t>
      </w:r>
    </w:p>
    <w:p w14:paraId="0245C64D" w14:textId="77777777" w:rsidR="002C438E" w:rsidRPr="002C438E" w:rsidRDefault="002C438E" w:rsidP="002C438E">
      <w:pPr>
        <w:pStyle w:val="Bibliography"/>
        <w:rPr>
          <w:rFonts w:cs="Times New Roman"/>
        </w:rPr>
      </w:pPr>
      <w:r w:rsidRPr="002C438E">
        <w:rPr>
          <w:rFonts w:cs="Times New Roman"/>
        </w:rPr>
        <w:lastRenderedPageBreak/>
        <w:t xml:space="preserve">Brenner David (2019) </w:t>
      </w:r>
      <w:r w:rsidRPr="002C438E">
        <w:rPr>
          <w:rFonts w:cs="Times New Roman"/>
          <w:i/>
          <w:iCs/>
        </w:rPr>
        <w:t>Rebel Politics: A Political Sociology of Armed Struggle in Myanmar’s Borderlands [Electronic Resource]</w:t>
      </w:r>
      <w:r w:rsidRPr="002C438E">
        <w:rPr>
          <w:rFonts w:cs="Times New Roman"/>
        </w:rPr>
        <w:t>. Ithaca: Cornell University Press.</w:t>
      </w:r>
    </w:p>
    <w:p w14:paraId="49D525C1" w14:textId="77777777" w:rsidR="002C438E" w:rsidRPr="002C438E" w:rsidRDefault="002C438E" w:rsidP="002C438E">
      <w:pPr>
        <w:pStyle w:val="Bibliography"/>
        <w:rPr>
          <w:rFonts w:cs="Times New Roman"/>
        </w:rPr>
      </w:pPr>
      <w:r w:rsidRPr="002C438E">
        <w:rPr>
          <w:rFonts w:cs="Times New Roman"/>
        </w:rPr>
        <w:t xml:space="preserve">Butts Carter T (2008) network: a Package for Managing Relational Data in R. </w:t>
      </w:r>
      <w:r w:rsidRPr="002C438E">
        <w:rPr>
          <w:rFonts w:cs="Times New Roman"/>
          <w:i/>
          <w:iCs/>
        </w:rPr>
        <w:t>Journal of Statistical Software</w:t>
      </w:r>
      <w:r w:rsidRPr="002C438E">
        <w:rPr>
          <w:rFonts w:cs="Times New Roman"/>
        </w:rPr>
        <w:t xml:space="preserve"> 24(2): 1–36.</w:t>
      </w:r>
    </w:p>
    <w:p w14:paraId="11163649" w14:textId="77777777" w:rsidR="002C438E" w:rsidRPr="002C438E" w:rsidRDefault="002C438E" w:rsidP="002C438E">
      <w:pPr>
        <w:pStyle w:val="Bibliography"/>
        <w:rPr>
          <w:rFonts w:cs="Times New Roman"/>
        </w:rPr>
      </w:pPr>
      <w:r w:rsidRPr="002C438E">
        <w:rPr>
          <w:rFonts w:cs="Times New Roman"/>
        </w:rPr>
        <w:t xml:space="preserve">Collier David and Mahoney James (1996) Insights and pitfalls: Selection bias in qualitative research. </w:t>
      </w:r>
      <w:r w:rsidRPr="002C438E">
        <w:rPr>
          <w:rFonts w:cs="Times New Roman"/>
          <w:i/>
          <w:iCs/>
        </w:rPr>
        <w:t>World politics</w:t>
      </w:r>
      <w:r w:rsidRPr="002C438E">
        <w:rPr>
          <w:rFonts w:cs="Times New Roman"/>
        </w:rPr>
        <w:t xml:space="preserve"> 49(1). Cambridge University Press: 56–91.</w:t>
      </w:r>
    </w:p>
    <w:p w14:paraId="1C2D387B" w14:textId="77777777" w:rsidR="002C438E" w:rsidRPr="002C438E" w:rsidRDefault="002C438E" w:rsidP="002C438E">
      <w:pPr>
        <w:pStyle w:val="Bibliography"/>
        <w:rPr>
          <w:rFonts w:cs="Times New Roman"/>
        </w:rPr>
      </w:pPr>
      <w:r w:rsidRPr="002C438E">
        <w:rPr>
          <w:rFonts w:cs="Times New Roman"/>
        </w:rPr>
        <w:t>Croicu Mihai and Sundberg Ralph (2018) UCDP Georeferenced Event Dataset Codebook Quick Start Guide :: 1–38.</w:t>
      </w:r>
    </w:p>
    <w:p w14:paraId="0DDC95BD" w14:textId="77777777" w:rsidR="002C438E" w:rsidRPr="002C438E" w:rsidRDefault="002C438E" w:rsidP="002C438E">
      <w:pPr>
        <w:pStyle w:val="Bibliography"/>
        <w:rPr>
          <w:rFonts w:cs="Times New Roman"/>
        </w:rPr>
      </w:pPr>
      <w:r w:rsidRPr="002C438E">
        <w:rPr>
          <w:rFonts w:cs="Times New Roman"/>
        </w:rPr>
        <w:t xml:space="preserve">Csardi Gabor and Nepusz Tamas (2006) The igraph software package for complex network research. </w:t>
      </w:r>
      <w:r w:rsidRPr="002C438E">
        <w:rPr>
          <w:rFonts w:cs="Times New Roman"/>
          <w:i/>
          <w:iCs/>
        </w:rPr>
        <w:t>InterJournal</w:t>
      </w:r>
      <w:r w:rsidRPr="002C438E">
        <w:rPr>
          <w:rFonts w:cs="Times New Roman"/>
        </w:rPr>
        <w:t xml:space="preserve"> Complex Systems: 1695.</w:t>
      </w:r>
    </w:p>
    <w:p w14:paraId="626918F9" w14:textId="77777777" w:rsidR="002C438E" w:rsidRPr="002C438E" w:rsidRDefault="002C438E" w:rsidP="002C438E">
      <w:pPr>
        <w:pStyle w:val="Bibliography"/>
        <w:rPr>
          <w:rFonts w:cs="Times New Roman"/>
        </w:rPr>
      </w:pPr>
      <w:r w:rsidRPr="002C438E">
        <w:rPr>
          <w:rFonts w:cs="Times New Roman"/>
        </w:rPr>
        <w:t xml:space="preserve">Foyou Viviane E, Ngwafu Peter, Santoyo Maribel, et al. (2018) The Boko Haram Insurgency and its Impact on Border Security, Trade and Economic Collaboration Between Nigeria and Cameroon: An Exploratory Study. </w:t>
      </w:r>
      <w:r w:rsidRPr="002C438E">
        <w:rPr>
          <w:rFonts w:cs="Times New Roman"/>
          <w:i/>
          <w:iCs/>
        </w:rPr>
        <w:t>African Social Science Review</w:t>
      </w:r>
      <w:r w:rsidRPr="002C438E">
        <w:rPr>
          <w:rFonts w:cs="Times New Roman"/>
        </w:rPr>
        <w:t xml:space="preserve"> 9(1): Article 7.</w:t>
      </w:r>
    </w:p>
    <w:p w14:paraId="74EFF3D4" w14:textId="77777777" w:rsidR="002C438E" w:rsidRPr="002C438E" w:rsidRDefault="002C438E" w:rsidP="002C438E">
      <w:pPr>
        <w:pStyle w:val="Bibliography"/>
        <w:rPr>
          <w:rFonts w:cs="Times New Roman"/>
        </w:rPr>
      </w:pPr>
      <w:r w:rsidRPr="002C438E">
        <w:rPr>
          <w:rFonts w:cs="Times New Roman"/>
        </w:rPr>
        <w:t xml:space="preserve">George Alexander L and Bennett Andrew (2005) </w:t>
      </w:r>
      <w:r w:rsidRPr="002C438E">
        <w:rPr>
          <w:rFonts w:cs="Times New Roman"/>
          <w:i/>
          <w:iCs/>
        </w:rPr>
        <w:t>Case Studies and Theory Development in the Social Sciences</w:t>
      </w:r>
      <w:r w:rsidRPr="002C438E">
        <w:rPr>
          <w:rFonts w:cs="Times New Roman"/>
        </w:rPr>
        <w:t>. BCSIA studies in international security. Cambridge, Massachusetts: MIT Press.</w:t>
      </w:r>
    </w:p>
    <w:p w14:paraId="3469F105" w14:textId="77777777" w:rsidR="002C438E" w:rsidRPr="002C438E" w:rsidRDefault="002C438E" w:rsidP="002C438E">
      <w:pPr>
        <w:pStyle w:val="Bibliography"/>
        <w:rPr>
          <w:rFonts w:cs="Times New Roman"/>
        </w:rPr>
      </w:pPr>
      <w:r w:rsidRPr="002C438E">
        <w:rPr>
          <w:rFonts w:cs="Times New Roman"/>
        </w:rPr>
        <w:t xml:space="preserve">Gerring John (2017) Qualitative Methods. </w:t>
      </w:r>
      <w:r w:rsidRPr="002C438E">
        <w:rPr>
          <w:rFonts w:cs="Times New Roman"/>
          <w:i/>
          <w:iCs/>
        </w:rPr>
        <w:t>Annual Review of Political Science</w:t>
      </w:r>
      <w:r w:rsidRPr="002C438E">
        <w:rPr>
          <w:rFonts w:cs="Times New Roman"/>
        </w:rPr>
        <w:t xml:space="preserve"> 20(1): 15–36.</w:t>
      </w:r>
    </w:p>
    <w:p w14:paraId="5F5020F6" w14:textId="77777777" w:rsidR="002C438E" w:rsidRPr="002C438E" w:rsidRDefault="002C438E" w:rsidP="002C438E">
      <w:pPr>
        <w:pStyle w:val="Bibliography"/>
        <w:rPr>
          <w:rFonts w:cs="Times New Roman"/>
        </w:rPr>
      </w:pPr>
      <w:r w:rsidRPr="002C438E">
        <w:rPr>
          <w:rFonts w:cs="Times New Roman"/>
        </w:rPr>
        <w:t xml:space="preserve">Getis Arthur and Ord JK (1992) The Analysis of Spatial Association by Use of Distance Statistics. </w:t>
      </w:r>
      <w:r w:rsidRPr="002C438E">
        <w:rPr>
          <w:rFonts w:cs="Times New Roman"/>
          <w:i/>
          <w:iCs/>
        </w:rPr>
        <w:t>Geographical Analysis</w:t>
      </w:r>
      <w:r w:rsidRPr="002C438E">
        <w:rPr>
          <w:rFonts w:cs="Times New Roman"/>
        </w:rPr>
        <w:t xml:space="preserve"> 24(3): 189–206.</w:t>
      </w:r>
    </w:p>
    <w:p w14:paraId="200D5689" w14:textId="77777777" w:rsidR="002C438E" w:rsidRPr="002C438E" w:rsidRDefault="002C438E" w:rsidP="002C438E">
      <w:pPr>
        <w:pStyle w:val="Bibliography"/>
        <w:rPr>
          <w:rFonts w:cs="Times New Roman"/>
        </w:rPr>
      </w:pPr>
      <w:r w:rsidRPr="002C438E">
        <w:rPr>
          <w:rFonts w:cs="Times New Roman"/>
        </w:rPr>
        <w:t xml:space="preserve">Gombin Joël, Vaidyanathan Ramnath and Agafonkin Vladimir (2017) Package ‘concaveman’. </w:t>
      </w:r>
      <w:r w:rsidRPr="002C438E">
        <w:rPr>
          <w:rFonts w:cs="Times New Roman"/>
          <w:i/>
          <w:iCs/>
        </w:rPr>
        <w:t>R package version 1.0.0</w:t>
      </w:r>
      <w:r w:rsidRPr="002C438E">
        <w:rPr>
          <w:rFonts w:cs="Times New Roman"/>
        </w:rPr>
        <w:t>.</w:t>
      </w:r>
    </w:p>
    <w:p w14:paraId="3ABD7F17" w14:textId="77777777" w:rsidR="002C438E" w:rsidRPr="002C438E" w:rsidRDefault="002C438E" w:rsidP="002C438E">
      <w:pPr>
        <w:pStyle w:val="Bibliography"/>
        <w:rPr>
          <w:rFonts w:cs="Times New Roman"/>
        </w:rPr>
      </w:pPr>
      <w:r w:rsidRPr="002C438E">
        <w:rPr>
          <w:rFonts w:cs="Times New Roman"/>
        </w:rPr>
        <w:t xml:space="preserve">Gray Vanessa Joan (2008) The New Research on Civil Wars: Does It Help Us Understand the Colombian Conflict? </w:t>
      </w:r>
      <w:r w:rsidRPr="002C438E">
        <w:rPr>
          <w:rFonts w:cs="Times New Roman"/>
          <w:i/>
          <w:iCs/>
        </w:rPr>
        <w:t>Latin American Politics and Society</w:t>
      </w:r>
      <w:r w:rsidRPr="002C438E">
        <w:rPr>
          <w:rFonts w:cs="Times New Roman"/>
        </w:rPr>
        <w:t xml:space="preserve"> 50(3): 63–91.</w:t>
      </w:r>
    </w:p>
    <w:p w14:paraId="12C16D79" w14:textId="77777777" w:rsidR="002C438E" w:rsidRPr="002C438E" w:rsidRDefault="002C438E" w:rsidP="002C438E">
      <w:pPr>
        <w:pStyle w:val="Bibliography"/>
        <w:rPr>
          <w:rFonts w:cs="Times New Roman"/>
        </w:rPr>
      </w:pPr>
      <w:r w:rsidRPr="002C438E">
        <w:rPr>
          <w:rFonts w:cs="Times New Roman"/>
        </w:rPr>
        <w:t xml:space="preserve">Hansen William (2017) Boko Haram: Religious Radicalism and Insurrection in Northern Nigeria. </w:t>
      </w:r>
      <w:r w:rsidRPr="002C438E">
        <w:rPr>
          <w:rFonts w:cs="Times New Roman"/>
          <w:i/>
          <w:iCs/>
        </w:rPr>
        <w:t>Journal of Asian and African Studies</w:t>
      </w:r>
      <w:r w:rsidRPr="002C438E">
        <w:rPr>
          <w:rFonts w:cs="Times New Roman"/>
        </w:rPr>
        <w:t xml:space="preserve"> 52(4): 551–569.</w:t>
      </w:r>
    </w:p>
    <w:p w14:paraId="219185D0" w14:textId="77777777" w:rsidR="002C438E" w:rsidRPr="002C438E" w:rsidRDefault="002C438E" w:rsidP="002C438E">
      <w:pPr>
        <w:pStyle w:val="Bibliography"/>
        <w:rPr>
          <w:rFonts w:cs="Times New Roman"/>
        </w:rPr>
      </w:pPr>
      <w:r w:rsidRPr="002C438E">
        <w:rPr>
          <w:rFonts w:cs="Times New Roman"/>
        </w:rPr>
        <w:t xml:space="preserve">Haroon Sana (2011) </w:t>
      </w:r>
      <w:r w:rsidRPr="002C438E">
        <w:rPr>
          <w:rFonts w:cs="Times New Roman"/>
          <w:i/>
          <w:iCs/>
        </w:rPr>
        <w:t>Frontier of Faith: Islam, in the Indo-Afghan Borderland</w:t>
      </w:r>
      <w:r w:rsidRPr="002C438E">
        <w:rPr>
          <w:rFonts w:cs="Times New Roman"/>
        </w:rPr>
        <w:t>. London: Hurst.</w:t>
      </w:r>
    </w:p>
    <w:p w14:paraId="66C741A5" w14:textId="77777777" w:rsidR="002C438E" w:rsidRPr="002C438E" w:rsidRDefault="002C438E" w:rsidP="002C438E">
      <w:pPr>
        <w:pStyle w:val="Bibliography"/>
        <w:rPr>
          <w:rFonts w:cs="Times New Roman"/>
        </w:rPr>
      </w:pPr>
      <w:r w:rsidRPr="002C438E">
        <w:rPr>
          <w:rFonts w:cs="Times New Roman"/>
        </w:rPr>
        <w:t xml:space="preserve">Hashim Ahmed S (2014) The Islamic State: From al-Qaeda Affiliate to Caliphate. </w:t>
      </w:r>
      <w:r w:rsidRPr="002C438E">
        <w:rPr>
          <w:rFonts w:cs="Times New Roman"/>
          <w:i/>
          <w:iCs/>
        </w:rPr>
        <w:t>Middle East Policy</w:t>
      </w:r>
      <w:r w:rsidRPr="002C438E">
        <w:rPr>
          <w:rFonts w:cs="Times New Roman"/>
        </w:rPr>
        <w:t xml:space="preserve"> 21(4): 69–83.</w:t>
      </w:r>
    </w:p>
    <w:p w14:paraId="052E42EB" w14:textId="77777777" w:rsidR="002C438E" w:rsidRPr="002C438E" w:rsidRDefault="002C438E" w:rsidP="002C438E">
      <w:pPr>
        <w:pStyle w:val="Bibliography"/>
        <w:rPr>
          <w:rFonts w:cs="Times New Roman"/>
        </w:rPr>
      </w:pPr>
      <w:r w:rsidRPr="002C438E">
        <w:rPr>
          <w:rFonts w:cs="Times New Roman"/>
        </w:rPr>
        <w:t xml:space="preserve">Higazi Adam (2016) Farmer-Pastoralist Conflicts on the Jos Plateau, Central Nigeria: Security Responses of Local Vigilantes and the Nigerian State. </w:t>
      </w:r>
      <w:r w:rsidRPr="002C438E">
        <w:rPr>
          <w:rFonts w:cs="Times New Roman"/>
          <w:i/>
          <w:iCs/>
        </w:rPr>
        <w:t>Conflict, Security and Development</w:t>
      </w:r>
      <w:r w:rsidRPr="002C438E">
        <w:rPr>
          <w:rFonts w:cs="Times New Roman"/>
        </w:rPr>
        <w:t xml:space="preserve"> 16(4): 365–385.</w:t>
      </w:r>
    </w:p>
    <w:p w14:paraId="5AC9DB08" w14:textId="77777777" w:rsidR="002C438E" w:rsidRPr="002C438E" w:rsidRDefault="002C438E" w:rsidP="002C438E">
      <w:pPr>
        <w:pStyle w:val="Bibliography"/>
        <w:rPr>
          <w:rFonts w:cs="Times New Roman"/>
        </w:rPr>
      </w:pPr>
      <w:r w:rsidRPr="002C438E">
        <w:rPr>
          <w:rFonts w:cs="Times New Roman"/>
        </w:rPr>
        <w:t xml:space="preserve">Högbladh Stina (2020) </w:t>
      </w:r>
      <w:r w:rsidRPr="002C438E">
        <w:rPr>
          <w:rFonts w:cs="Times New Roman"/>
          <w:i/>
          <w:iCs/>
        </w:rPr>
        <w:t>UCDP GED Codebook version 20.1</w:t>
      </w:r>
      <w:r w:rsidRPr="002C438E">
        <w:rPr>
          <w:rFonts w:cs="Times New Roman"/>
        </w:rPr>
        <w:t>. Uppsala: Department of Peace and Conflict Research, Uppsala University.</w:t>
      </w:r>
    </w:p>
    <w:p w14:paraId="0CE49B73" w14:textId="77777777" w:rsidR="002C438E" w:rsidRPr="002C438E" w:rsidRDefault="002C438E" w:rsidP="002C438E">
      <w:pPr>
        <w:pStyle w:val="Bibliography"/>
        <w:rPr>
          <w:rFonts w:cs="Times New Roman"/>
        </w:rPr>
      </w:pPr>
      <w:r w:rsidRPr="002C438E">
        <w:rPr>
          <w:rFonts w:cs="Times New Roman"/>
        </w:rPr>
        <w:t xml:space="preserve">Idler Annette (2019) </w:t>
      </w:r>
      <w:r w:rsidRPr="002C438E">
        <w:rPr>
          <w:rFonts w:cs="Times New Roman"/>
          <w:i/>
          <w:iCs/>
        </w:rPr>
        <w:t>Borderland Battles: Violence, Crime, and Governance at the Edges of Colombia’s War</w:t>
      </w:r>
      <w:r w:rsidRPr="002C438E">
        <w:rPr>
          <w:rFonts w:cs="Times New Roman"/>
        </w:rPr>
        <w:t>. New York: Oxford University Press.</w:t>
      </w:r>
    </w:p>
    <w:p w14:paraId="392C4094" w14:textId="77777777" w:rsidR="002C438E" w:rsidRPr="002C438E" w:rsidRDefault="002C438E" w:rsidP="002C438E">
      <w:pPr>
        <w:pStyle w:val="Bibliography"/>
        <w:rPr>
          <w:rFonts w:cs="Times New Roman"/>
        </w:rPr>
      </w:pPr>
      <w:r w:rsidRPr="002C438E">
        <w:rPr>
          <w:rFonts w:cs="Times New Roman"/>
        </w:rPr>
        <w:t xml:space="preserve">Iyekekpolo Wisdom O (2016) Boko Haram: Understanding the context. </w:t>
      </w:r>
      <w:r w:rsidRPr="002C438E">
        <w:rPr>
          <w:rFonts w:cs="Times New Roman"/>
          <w:i/>
          <w:iCs/>
        </w:rPr>
        <w:t>Third World Quarterly</w:t>
      </w:r>
      <w:r w:rsidRPr="002C438E">
        <w:rPr>
          <w:rFonts w:cs="Times New Roman"/>
        </w:rPr>
        <w:t xml:space="preserve"> 37(12). Routledge: 2211–2228.</w:t>
      </w:r>
    </w:p>
    <w:p w14:paraId="71B63146" w14:textId="77777777" w:rsidR="002C438E" w:rsidRPr="002C438E" w:rsidRDefault="002C438E" w:rsidP="002C438E">
      <w:pPr>
        <w:pStyle w:val="Bibliography"/>
        <w:rPr>
          <w:rFonts w:cs="Times New Roman"/>
        </w:rPr>
      </w:pPr>
      <w:r w:rsidRPr="002C438E">
        <w:rPr>
          <w:rFonts w:cs="Times New Roman"/>
        </w:rPr>
        <w:t xml:space="preserve">Kikuta Kyosuke (2022) A new geography of civil war: a machine learning approach to measuring the zones of armed conflicts. </w:t>
      </w:r>
      <w:r w:rsidRPr="002C438E">
        <w:rPr>
          <w:rFonts w:cs="Times New Roman"/>
          <w:i/>
          <w:iCs/>
        </w:rPr>
        <w:t>Political Science Research and Methods</w:t>
      </w:r>
      <w:r w:rsidRPr="002C438E">
        <w:rPr>
          <w:rFonts w:cs="Times New Roman"/>
        </w:rPr>
        <w:t xml:space="preserve"> 10(1): 97–115.</w:t>
      </w:r>
    </w:p>
    <w:p w14:paraId="758D3D84" w14:textId="77777777" w:rsidR="002C438E" w:rsidRPr="002C438E" w:rsidRDefault="002C438E" w:rsidP="002C438E">
      <w:pPr>
        <w:pStyle w:val="Bibliography"/>
        <w:rPr>
          <w:rFonts w:cs="Times New Roman"/>
        </w:rPr>
      </w:pPr>
      <w:r w:rsidRPr="002C438E">
        <w:rPr>
          <w:rFonts w:cs="Times New Roman"/>
        </w:rPr>
        <w:lastRenderedPageBreak/>
        <w:t xml:space="preserve">Kriesberg Louis and Gerard Catherine (eds) (2018) </w:t>
      </w:r>
      <w:r w:rsidRPr="002C438E">
        <w:rPr>
          <w:rFonts w:cs="Times New Roman"/>
          <w:i/>
          <w:iCs/>
        </w:rPr>
        <w:t>Conflict and Collaboration: For Better or Worse</w:t>
      </w:r>
      <w:r w:rsidRPr="002C438E">
        <w:rPr>
          <w:rFonts w:cs="Times New Roman"/>
        </w:rPr>
        <w:t>. URL:1st ed. Routledge.</w:t>
      </w:r>
    </w:p>
    <w:p w14:paraId="467DF128" w14:textId="77777777" w:rsidR="002C438E" w:rsidRPr="002C438E" w:rsidRDefault="002C438E" w:rsidP="002C438E">
      <w:pPr>
        <w:pStyle w:val="Bibliography"/>
        <w:rPr>
          <w:rFonts w:cs="Times New Roman"/>
        </w:rPr>
      </w:pPr>
      <w:r w:rsidRPr="002C438E">
        <w:rPr>
          <w:rFonts w:cs="Times New Roman"/>
        </w:rPr>
        <w:t xml:space="preserve">McDougall Alex (2009) State power and its implications for civil war Colombia. </w:t>
      </w:r>
      <w:r w:rsidRPr="002C438E">
        <w:rPr>
          <w:rFonts w:cs="Times New Roman"/>
          <w:i/>
          <w:iCs/>
        </w:rPr>
        <w:t>Studies in Conflict and Terrorism</w:t>
      </w:r>
      <w:r w:rsidRPr="002C438E">
        <w:rPr>
          <w:rFonts w:cs="Times New Roman"/>
        </w:rPr>
        <w:t xml:space="preserve"> 32(4): 322–345.</w:t>
      </w:r>
    </w:p>
    <w:p w14:paraId="68995D47" w14:textId="77777777" w:rsidR="002C438E" w:rsidRPr="002C438E" w:rsidRDefault="002C438E" w:rsidP="002C438E">
      <w:pPr>
        <w:pStyle w:val="Bibliography"/>
        <w:rPr>
          <w:rFonts w:cs="Times New Roman"/>
        </w:rPr>
      </w:pPr>
      <w:r w:rsidRPr="002C438E">
        <w:rPr>
          <w:rFonts w:cs="Times New Roman"/>
        </w:rPr>
        <w:t xml:space="preserve">Mukhija Vinit (2010) N of One plus Some: An Alternative Strategy for Conducting Single Case Research. </w:t>
      </w:r>
      <w:r w:rsidRPr="002C438E">
        <w:rPr>
          <w:rFonts w:cs="Times New Roman"/>
          <w:i/>
          <w:iCs/>
        </w:rPr>
        <w:t>Journal of Planning Education and Research</w:t>
      </w:r>
      <w:r w:rsidRPr="002C438E">
        <w:rPr>
          <w:rFonts w:cs="Times New Roman"/>
        </w:rPr>
        <w:t xml:space="preserve"> 29(4): 416–426.</w:t>
      </w:r>
    </w:p>
    <w:p w14:paraId="5E9C4D26" w14:textId="77777777" w:rsidR="002C438E" w:rsidRPr="002C438E" w:rsidRDefault="002C438E" w:rsidP="002C438E">
      <w:pPr>
        <w:pStyle w:val="Bibliography"/>
        <w:rPr>
          <w:rFonts w:cs="Times New Roman"/>
        </w:rPr>
      </w:pPr>
      <w:r w:rsidRPr="002C438E">
        <w:rPr>
          <w:rFonts w:cs="Times New Roman"/>
        </w:rPr>
        <w:t xml:space="preserve">Newman Mark (2018) </w:t>
      </w:r>
      <w:r w:rsidRPr="002C438E">
        <w:rPr>
          <w:rFonts w:cs="Times New Roman"/>
          <w:i/>
          <w:iCs/>
        </w:rPr>
        <w:t>Networks</w:t>
      </w:r>
      <w:r w:rsidRPr="002C438E">
        <w:rPr>
          <w:rFonts w:cs="Times New Roman"/>
        </w:rPr>
        <w:t>. New York, NY: Oxford University Press.</w:t>
      </w:r>
    </w:p>
    <w:p w14:paraId="2D489B46" w14:textId="77777777" w:rsidR="002C438E" w:rsidRPr="002C438E" w:rsidRDefault="002C438E" w:rsidP="002C438E">
      <w:pPr>
        <w:pStyle w:val="Bibliography"/>
        <w:rPr>
          <w:rFonts w:cs="Times New Roman"/>
        </w:rPr>
      </w:pPr>
      <w:r w:rsidRPr="002C438E">
        <w:rPr>
          <w:rFonts w:cs="Times New Roman"/>
        </w:rPr>
        <w:t xml:space="preserve">Nojumi Neamatollah (2002) </w:t>
      </w:r>
      <w:r w:rsidRPr="002C438E">
        <w:rPr>
          <w:rFonts w:cs="Times New Roman"/>
          <w:i/>
          <w:iCs/>
        </w:rPr>
        <w:t>The Rise of the Taliban in Afghanistan: Mass Mobilization, Civil War, and the Future of the Region</w:t>
      </w:r>
      <w:r w:rsidRPr="002C438E">
        <w:rPr>
          <w:rFonts w:cs="Times New Roman"/>
        </w:rPr>
        <w:t>. New York, NY: Palgrave.</w:t>
      </w:r>
    </w:p>
    <w:p w14:paraId="5579988E" w14:textId="77777777" w:rsidR="002C438E" w:rsidRPr="002C438E" w:rsidRDefault="002C438E" w:rsidP="002C438E">
      <w:pPr>
        <w:pStyle w:val="Bibliography"/>
        <w:rPr>
          <w:rFonts w:cs="Times New Roman"/>
        </w:rPr>
      </w:pPr>
      <w:r w:rsidRPr="002C438E">
        <w:rPr>
          <w:rFonts w:cs="Times New Roman"/>
        </w:rPr>
        <w:t xml:space="preserve">Osumah Oarhe (2013) Boko Haram insurgency in Northern Nigeria and the vicious cycle of internal insecurity. </w:t>
      </w:r>
      <w:r w:rsidRPr="002C438E">
        <w:rPr>
          <w:rFonts w:cs="Times New Roman"/>
          <w:i/>
          <w:iCs/>
        </w:rPr>
        <w:t>Small Wars and Insurgencies</w:t>
      </w:r>
      <w:r w:rsidRPr="002C438E">
        <w:rPr>
          <w:rFonts w:cs="Times New Roman"/>
        </w:rPr>
        <w:t xml:space="preserve"> 24(3): 536–560.</w:t>
      </w:r>
    </w:p>
    <w:p w14:paraId="34DE6E68" w14:textId="77777777" w:rsidR="002C438E" w:rsidRPr="002C438E" w:rsidRDefault="002C438E" w:rsidP="002C438E">
      <w:pPr>
        <w:pStyle w:val="Bibliography"/>
        <w:rPr>
          <w:rFonts w:cs="Times New Roman"/>
        </w:rPr>
      </w:pPr>
      <w:r w:rsidRPr="002C438E">
        <w:rPr>
          <w:rFonts w:cs="Times New Roman"/>
        </w:rPr>
        <w:t xml:space="preserve">Park Jin Seo and Oh Se Jong (2013) A new concave hull algorithm and concaveness measure for n-dimensional datasets. </w:t>
      </w:r>
      <w:r w:rsidRPr="002C438E">
        <w:rPr>
          <w:rFonts w:cs="Times New Roman"/>
          <w:i/>
          <w:iCs/>
        </w:rPr>
        <w:t>Journal of Information Science and Engineering</w:t>
      </w:r>
      <w:r w:rsidRPr="002C438E">
        <w:rPr>
          <w:rFonts w:cs="Times New Roman"/>
        </w:rPr>
        <w:t xml:space="preserve"> 29(2): 379–392.</w:t>
      </w:r>
    </w:p>
    <w:p w14:paraId="543E580F" w14:textId="77777777" w:rsidR="002C438E" w:rsidRPr="002C438E" w:rsidRDefault="002C438E" w:rsidP="002C438E">
      <w:pPr>
        <w:pStyle w:val="Bibliography"/>
        <w:rPr>
          <w:rFonts w:cs="Times New Roman"/>
        </w:rPr>
      </w:pPr>
      <w:r w:rsidRPr="002C438E">
        <w:rPr>
          <w:rFonts w:cs="Times New Roman"/>
        </w:rPr>
        <w:t xml:space="preserve">Pebesma Edzer (2018) Simple Features for R: Standardized Support for Spatial Vector Data. </w:t>
      </w:r>
      <w:r w:rsidRPr="002C438E">
        <w:rPr>
          <w:rFonts w:cs="Times New Roman"/>
          <w:i/>
          <w:iCs/>
        </w:rPr>
        <w:t>The R Journal</w:t>
      </w:r>
      <w:r w:rsidRPr="002C438E">
        <w:rPr>
          <w:rFonts w:cs="Times New Roman"/>
        </w:rPr>
        <w:t xml:space="preserve"> 10(1): 439–446.</w:t>
      </w:r>
    </w:p>
    <w:p w14:paraId="76C50DD7" w14:textId="77777777" w:rsidR="002C438E" w:rsidRPr="002C438E" w:rsidRDefault="002C438E" w:rsidP="002C438E">
      <w:pPr>
        <w:pStyle w:val="Bibliography"/>
        <w:rPr>
          <w:rFonts w:cs="Times New Roman"/>
        </w:rPr>
      </w:pPr>
      <w:r w:rsidRPr="002C438E">
        <w:rPr>
          <w:rFonts w:cs="Times New Roman"/>
        </w:rPr>
        <w:t xml:space="preserve">Pettersson Therése, Högbladh Stina and Öberg Magnus (2019) Organized violence, 1989–2018 and peace agreements. </w:t>
      </w:r>
      <w:r w:rsidRPr="002C438E">
        <w:rPr>
          <w:rFonts w:cs="Times New Roman"/>
          <w:i/>
          <w:iCs/>
        </w:rPr>
        <w:t>Journal of Peace Research</w:t>
      </w:r>
      <w:r w:rsidRPr="002C438E">
        <w:rPr>
          <w:rFonts w:cs="Times New Roman"/>
        </w:rPr>
        <w:t xml:space="preserve"> 56(4): 589–603.</w:t>
      </w:r>
    </w:p>
    <w:p w14:paraId="00B0DB82" w14:textId="77777777" w:rsidR="002C438E" w:rsidRPr="002C438E" w:rsidRDefault="002C438E" w:rsidP="002C438E">
      <w:pPr>
        <w:pStyle w:val="Bibliography"/>
        <w:rPr>
          <w:rFonts w:cs="Times New Roman"/>
        </w:rPr>
      </w:pPr>
      <w:r w:rsidRPr="002C438E">
        <w:rPr>
          <w:rFonts w:cs="Times New Roman"/>
        </w:rPr>
        <w:t xml:space="preserve">Przeworski Adam and Teune Henry (1970) </w:t>
      </w:r>
      <w:r w:rsidRPr="002C438E">
        <w:rPr>
          <w:rFonts w:cs="Times New Roman"/>
          <w:i/>
          <w:iCs/>
        </w:rPr>
        <w:t>The Logic of Comparative Social Inquiry</w:t>
      </w:r>
      <w:r w:rsidRPr="002C438E">
        <w:rPr>
          <w:rFonts w:cs="Times New Roman"/>
        </w:rPr>
        <w:t>. New York, NY: John Wiley and Sons, Inc.</w:t>
      </w:r>
    </w:p>
    <w:p w14:paraId="1BE1BB02" w14:textId="77777777" w:rsidR="002C438E" w:rsidRPr="002C438E" w:rsidRDefault="002C438E" w:rsidP="002C438E">
      <w:pPr>
        <w:pStyle w:val="Bibliography"/>
        <w:rPr>
          <w:rFonts w:cs="Times New Roman"/>
        </w:rPr>
      </w:pPr>
      <w:r w:rsidRPr="002C438E">
        <w:rPr>
          <w:rFonts w:cs="Times New Roman"/>
        </w:rPr>
        <w:t xml:space="preserve">Rais Rasul B (2019) Geopolitics on the Pakistan–Afghanistan Borderland: An Overview of Different Historical Phases. </w:t>
      </w:r>
      <w:r w:rsidRPr="002C438E">
        <w:rPr>
          <w:rFonts w:cs="Times New Roman"/>
          <w:i/>
          <w:iCs/>
        </w:rPr>
        <w:t>Geopolitics</w:t>
      </w:r>
      <w:r w:rsidRPr="002C438E">
        <w:rPr>
          <w:rFonts w:cs="Times New Roman"/>
        </w:rPr>
        <w:t xml:space="preserve"> 24(2): 284–307.</w:t>
      </w:r>
    </w:p>
    <w:p w14:paraId="3DCFF8B8" w14:textId="77777777" w:rsidR="002C438E" w:rsidRPr="002C438E" w:rsidRDefault="002C438E" w:rsidP="002C438E">
      <w:pPr>
        <w:pStyle w:val="Bibliography"/>
        <w:rPr>
          <w:rFonts w:cs="Times New Roman"/>
        </w:rPr>
      </w:pPr>
      <w:r w:rsidRPr="002C438E">
        <w:rPr>
          <w:rFonts w:cs="Times New Roman"/>
        </w:rPr>
        <w:t xml:space="preserve">Raleigh Clionadh, Linke Andrew, Hegre Håvard, et al. (2010) Introducing ACLED: An armed conflict location and event dataset. </w:t>
      </w:r>
      <w:r w:rsidRPr="002C438E">
        <w:rPr>
          <w:rFonts w:cs="Times New Roman"/>
          <w:i/>
          <w:iCs/>
        </w:rPr>
        <w:t>Journal of Peace Research</w:t>
      </w:r>
      <w:r w:rsidRPr="002C438E">
        <w:rPr>
          <w:rFonts w:cs="Times New Roman"/>
        </w:rPr>
        <w:t xml:space="preserve"> 47(5): 651–660.</w:t>
      </w:r>
    </w:p>
    <w:p w14:paraId="6E858AA3" w14:textId="77777777" w:rsidR="002C438E" w:rsidRPr="002C438E" w:rsidRDefault="002C438E" w:rsidP="002C438E">
      <w:pPr>
        <w:pStyle w:val="Bibliography"/>
        <w:rPr>
          <w:rFonts w:cs="Times New Roman"/>
        </w:rPr>
      </w:pPr>
      <w:r w:rsidRPr="002C438E">
        <w:rPr>
          <w:rFonts w:cs="Times New Roman"/>
        </w:rPr>
        <w:t xml:space="preserve">Rehman Faiz U (2017) Does Military Intervention Reduce Violence? Evidence from Federally Administered Tribal Area of Pakistan (2001–2011). </w:t>
      </w:r>
      <w:r w:rsidRPr="002C438E">
        <w:rPr>
          <w:rFonts w:cs="Times New Roman"/>
          <w:i/>
          <w:iCs/>
        </w:rPr>
        <w:t>Journal of Development Studies</w:t>
      </w:r>
      <w:r w:rsidRPr="002C438E">
        <w:rPr>
          <w:rFonts w:cs="Times New Roman"/>
        </w:rPr>
        <w:t xml:space="preserve"> 54(9): 1–21.</w:t>
      </w:r>
    </w:p>
    <w:p w14:paraId="14248501" w14:textId="6F63FCA3" w:rsidR="002C438E" w:rsidRPr="002C438E" w:rsidRDefault="002C438E" w:rsidP="002C438E">
      <w:pPr>
        <w:pStyle w:val="Bibliography"/>
        <w:rPr>
          <w:rFonts w:cs="Times New Roman"/>
        </w:rPr>
      </w:pPr>
      <w:r w:rsidRPr="002C438E">
        <w:rPr>
          <w:rFonts w:cs="Times New Roman"/>
        </w:rPr>
        <w:t xml:space="preserve">Safford Frank and Palacios Marco (2002) </w:t>
      </w:r>
      <w:r w:rsidRPr="002C438E">
        <w:rPr>
          <w:rFonts w:cs="Times New Roman"/>
          <w:i/>
          <w:iCs/>
        </w:rPr>
        <w:t>Colombia: Fragmented Land, Divided Society</w:t>
      </w:r>
      <w:r w:rsidRPr="002C438E">
        <w:rPr>
          <w:rFonts w:cs="Times New Roman"/>
        </w:rPr>
        <w:t>. Oxford University Press.</w:t>
      </w:r>
    </w:p>
    <w:p w14:paraId="580F3F85" w14:textId="77777777" w:rsidR="002C438E" w:rsidRPr="002C438E" w:rsidRDefault="002C438E" w:rsidP="002C438E">
      <w:pPr>
        <w:pStyle w:val="Bibliography"/>
        <w:rPr>
          <w:rFonts w:cs="Times New Roman"/>
        </w:rPr>
      </w:pPr>
      <w:r w:rsidRPr="002C438E">
        <w:rPr>
          <w:rFonts w:cs="Times New Roman"/>
        </w:rPr>
        <w:t xml:space="preserve">Sanín Francisco Gutiérrez (2008) Telling the difference: Guerrillas and paramilitaries in the colombian war. </w:t>
      </w:r>
      <w:r w:rsidRPr="002C438E">
        <w:rPr>
          <w:rFonts w:cs="Times New Roman"/>
          <w:i/>
          <w:iCs/>
        </w:rPr>
        <w:t>Politics and Society</w:t>
      </w:r>
      <w:r w:rsidRPr="002C438E">
        <w:rPr>
          <w:rFonts w:cs="Times New Roman"/>
        </w:rPr>
        <w:t xml:space="preserve"> 36(1): 3–34.</w:t>
      </w:r>
    </w:p>
    <w:p w14:paraId="5C04A815" w14:textId="77777777" w:rsidR="002C438E" w:rsidRPr="002C438E" w:rsidRDefault="002C438E" w:rsidP="002C438E">
      <w:pPr>
        <w:pStyle w:val="Bibliography"/>
        <w:rPr>
          <w:rFonts w:cs="Times New Roman"/>
        </w:rPr>
      </w:pPr>
      <w:r w:rsidRPr="002C438E">
        <w:rPr>
          <w:rFonts w:cs="Times New Roman"/>
        </w:rPr>
        <w:t xml:space="preserve">Schofield Victoria (2010) </w:t>
      </w:r>
      <w:r w:rsidRPr="002C438E">
        <w:rPr>
          <w:rFonts w:cs="Times New Roman"/>
          <w:i/>
          <w:iCs/>
        </w:rPr>
        <w:t>Afghan Frontier: At the Crossroads of Conflict</w:t>
      </w:r>
      <w:r w:rsidRPr="002C438E">
        <w:rPr>
          <w:rFonts w:cs="Times New Roman"/>
        </w:rPr>
        <w:t>. London; New York: Tauris Parke Paperbacks.</w:t>
      </w:r>
    </w:p>
    <w:p w14:paraId="39B11482" w14:textId="77777777" w:rsidR="002C438E" w:rsidRPr="002C438E" w:rsidRDefault="002C438E" w:rsidP="002C438E">
      <w:pPr>
        <w:pStyle w:val="Bibliography"/>
        <w:rPr>
          <w:rFonts w:cs="Times New Roman"/>
        </w:rPr>
      </w:pPr>
      <w:r w:rsidRPr="002C438E">
        <w:rPr>
          <w:rFonts w:cs="Times New Roman"/>
        </w:rPr>
        <w:t xml:space="preserve">Shinwari Naveed A (2010) </w:t>
      </w:r>
      <w:r w:rsidRPr="002C438E">
        <w:rPr>
          <w:rFonts w:cs="Times New Roman"/>
          <w:i/>
          <w:iCs/>
        </w:rPr>
        <w:t>Understanding FATA: Attitudes Towards Governance, Religion &amp; Society in Pakistan’s Federally Administered Tribal Areas</w:t>
      </w:r>
      <w:r w:rsidRPr="002C438E">
        <w:rPr>
          <w:rFonts w:cs="Times New Roman"/>
        </w:rPr>
        <w:t>. Community Appraisal &amp; Motivation Programme.</w:t>
      </w:r>
    </w:p>
    <w:p w14:paraId="596C81C3" w14:textId="77777777" w:rsidR="002C438E" w:rsidRPr="002C438E" w:rsidRDefault="002C438E" w:rsidP="002C438E">
      <w:pPr>
        <w:pStyle w:val="Bibliography"/>
        <w:rPr>
          <w:rFonts w:cs="Times New Roman"/>
        </w:rPr>
      </w:pPr>
      <w:r w:rsidRPr="002C438E">
        <w:rPr>
          <w:rFonts w:cs="Times New Roman"/>
        </w:rPr>
        <w:t>South Andy (2017) rnaturalearth: World Map Data from Natural Earth.</w:t>
      </w:r>
    </w:p>
    <w:p w14:paraId="32BAFB12" w14:textId="77777777" w:rsidR="002C438E" w:rsidRPr="002C438E" w:rsidRDefault="002C438E" w:rsidP="002C438E">
      <w:pPr>
        <w:pStyle w:val="Bibliography"/>
        <w:rPr>
          <w:rFonts w:cs="Times New Roman"/>
        </w:rPr>
      </w:pPr>
      <w:r w:rsidRPr="002C438E">
        <w:rPr>
          <w:rFonts w:cs="Times New Roman"/>
        </w:rPr>
        <w:t xml:space="preserve">Sundberg Ralph and Melander Erik (2013) Introducing the UCDP Georeferenced Event Dataset. </w:t>
      </w:r>
      <w:r w:rsidRPr="002C438E">
        <w:rPr>
          <w:rFonts w:cs="Times New Roman"/>
          <w:i/>
          <w:iCs/>
        </w:rPr>
        <w:t>Journal of Peace Research</w:t>
      </w:r>
      <w:r w:rsidRPr="002C438E">
        <w:rPr>
          <w:rFonts w:cs="Times New Roman"/>
        </w:rPr>
        <w:t xml:space="preserve"> 50(4): 523–532.</w:t>
      </w:r>
    </w:p>
    <w:p w14:paraId="4A3EA43A" w14:textId="77777777" w:rsidR="002C438E" w:rsidRPr="002C438E" w:rsidRDefault="002C438E" w:rsidP="002C438E">
      <w:pPr>
        <w:pStyle w:val="Bibliography"/>
        <w:rPr>
          <w:rFonts w:cs="Times New Roman"/>
        </w:rPr>
      </w:pPr>
      <w:r w:rsidRPr="002C438E">
        <w:rPr>
          <w:rFonts w:cs="Times New Roman"/>
        </w:rPr>
        <w:lastRenderedPageBreak/>
        <w:t xml:space="preserve">Tarrow Sidney (2010) The Strategy of Paired Comparison: Toward a Theory of Practice. </w:t>
      </w:r>
      <w:r w:rsidRPr="002C438E">
        <w:rPr>
          <w:rFonts w:cs="Times New Roman"/>
          <w:i/>
          <w:iCs/>
        </w:rPr>
        <w:t>Comparative Political Studies</w:t>
      </w:r>
      <w:r w:rsidRPr="002C438E">
        <w:rPr>
          <w:rFonts w:cs="Times New Roman"/>
        </w:rPr>
        <w:t xml:space="preserve"> 43(2): 230–259.</w:t>
      </w:r>
    </w:p>
    <w:p w14:paraId="602F11DF" w14:textId="77777777" w:rsidR="002C438E" w:rsidRPr="002C438E" w:rsidRDefault="002C438E" w:rsidP="002C438E">
      <w:pPr>
        <w:pStyle w:val="Bibliography"/>
        <w:rPr>
          <w:rFonts w:cs="Times New Roman"/>
        </w:rPr>
      </w:pPr>
      <w:r w:rsidRPr="002C438E">
        <w:rPr>
          <w:rFonts w:cs="Times New Roman"/>
        </w:rPr>
        <w:t xml:space="preserve">Tollefsen Andreas F, Strand Håvard and Buhaug Halvard (2012) PRIO-GRID: A unified spatial data structure. </w:t>
      </w:r>
      <w:r w:rsidRPr="002C438E">
        <w:rPr>
          <w:rFonts w:cs="Times New Roman"/>
          <w:i/>
          <w:iCs/>
        </w:rPr>
        <w:t>Journal of Peace Research</w:t>
      </w:r>
      <w:r w:rsidRPr="002C438E">
        <w:rPr>
          <w:rFonts w:cs="Times New Roman"/>
        </w:rPr>
        <w:t xml:space="preserve"> 49(2): 363–374.</w:t>
      </w:r>
    </w:p>
    <w:p w14:paraId="08CD78D3" w14:textId="77777777" w:rsidR="002C438E" w:rsidRPr="002C438E" w:rsidRDefault="002C438E" w:rsidP="002C438E">
      <w:pPr>
        <w:pStyle w:val="Bibliography"/>
        <w:rPr>
          <w:rFonts w:cs="Times New Roman"/>
        </w:rPr>
      </w:pPr>
      <w:r w:rsidRPr="002C438E">
        <w:rPr>
          <w:rFonts w:cs="Times New Roman"/>
          <w:i/>
          <w:iCs/>
        </w:rPr>
        <w:t>Uppsala Conflict Data Program</w:t>
      </w:r>
      <w:r w:rsidRPr="002C438E">
        <w:rPr>
          <w:rFonts w:cs="Times New Roman"/>
        </w:rPr>
        <w:t xml:space="preserve"> (2022) UCDP Conflict Encyclopedia.</w:t>
      </w:r>
    </w:p>
    <w:p w14:paraId="4DA0DDD7" w14:textId="77777777" w:rsidR="002C438E" w:rsidRPr="002C438E" w:rsidRDefault="002C438E" w:rsidP="002C438E">
      <w:pPr>
        <w:pStyle w:val="Bibliography"/>
        <w:rPr>
          <w:rFonts w:cs="Times New Roman"/>
        </w:rPr>
      </w:pPr>
      <w:r w:rsidRPr="002C438E">
        <w:rPr>
          <w:rFonts w:cs="Times New Roman"/>
        </w:rPr>
        <w:t xml:space="preserve">Weeraratne Suranjan (2017) Theorizing the Expansion of the Boko Haram Insurgency in Nigeria. </w:t>
      </w:r>
      <w:r w:rsidRPr="002C438E">
        <w:rPr>
          <w:rFonts w:cs="Times New Roman"/>
          <w:i/>
          <w:iCs/>
        </w:rPr>
        <w:t>Terrorism and Political Violence</w:t>
      </w:r>
      <w:r w:rsidRPr="002C438E">
        <w:rPr>
          <w:rFonts w:cs="Times New Roman"/>
        </w:rPr>
        <w:t xml:space="preserve"> 29(4). Routledge: 610–634.</w:t>
      </w:r>
    </w:p>
    <w:p w14:paraId="2F6B5ADF" w14:textId="77777777" w:rsidR="002C438E" w:rsidRPr="002C438E" w:rsidRDefault="002C438E" w:rsidP="002C438E">
      <w:pPr>
        <w:pStyle w:val="Bibliography"/>
        <w:rPr>
          <w:rFonts w:cs="Times New Roman"/>
        </w:rPr>
      </w:pPr>
      <w:r w:rsidRPr="002C438E">
        <w:rPr>
          <w:rFonts w:cs="Times New Roman"/>
        </w:rPr>
        <w:t xml:space="preserve">Weidmann Nils B (2015) On the accuracy of media-based conflict event data. </w:t>
      </w:r>
      <w:r w:rsidRPr="002C438E">
        <w:rPr>
          <w:rFonts w:cs="Times New Roman"/>
          <w:i/>
          <w:iCs/>
        </w:rPr>
        <w:t>Journal of Conflict Resolution</w:t>
      </w:r>
      <w:r w:rsidRPr="002C438E">
        <w:rPr>
          <w:rFonts w:cs="Times New Roman"/>
        </w:rPr>
        <w:t xml:space="preserve"> 59(6): 1129–1149.</w:t>
      </w:r>
    </w:p>
    <w:p w14:paraId="4489E7B7" w14:textId="77777777" w:rsidR="002C438E" w:rsidRPr="002C438E" w:rsidRDefault="002C438E" w:rsidP="002C438E">
      <w:pPr>
        <w:pStyle w:val="Bibliography"/>
        <w:rPr>
          <w:rFonts w:cs="Times New Roman"/>
        </w:rPr>
      </w:pPr>
      <w:r w:rsidRPr="002C438E">
        <w:rPr>
          <w:rFonts w:cs="Times New Roman"/>
        </w:rPr>
        <w:t xml:space="preserve">Wickham Hadley (2016) </w:t>
      </w:r>
      <w:r w:rsidRPr="002C438E">
        <w:rPr>
          <w:rFonts w:cs="Times New Roman"/>
          <w:i/>
          <w:iCs/>
        </w:rPr>
        <w:t>Ggplot2: Elegant Graphics for Data Analysis</w:t>
      </w:r>
      <w:r w:rsidRPr="002C438E">
        <w:rPr>
          <w:rFonts w:cs="Times New Roman"/>
        </w:rPr>
        <w:t>. Use R! Cham: Springer International Publishing : Imprint: Springer.</w:t>
      </w:r>
    </w:p>
    <w:p w14:paraId="798B34FD" w14:textId="77777777" w:rsidR="002C438E" w:rsidRPr="002C438E" w:rsidRDefault="002C438E" w:rsidP="002C438E">
      <w:pPr>
        <w:pStyle w:val="Bibliography"/>
        <w:rPr>
          <w:rFonts w:cs="Times New Roman"/>
        </w:rPr>
      </w:pPr>
      <w:r w:rsidRPr="002C438E">
        <w:rPr>
          <w:rFonts w:cs="Times New Roman"/>
        </w:rPr>
        <w:t xml:space="preserve">Wickham Hadley, Averick Mara, Bryan Jennifer, et al. (2019) Welcome to the Tidyverse. </w:t>
      </w:r>
      <w:r w:rsidRPr="002C438E">
        <w:rPr>
          <w:rFonts w:cs="Times New Roman"/>
          <w:i/>
          <w:iCs/>
        </w:rPr>
        <w:t>Journal of Open Source Software</w:t>
      </w:r>
      <w:r w:rsidRPr="002C438E">
        <w:rPr>
          <w:rFonts w:cs="Times New Roman"/>
        </w:rPr>
        <w:t xml:space="preserve"> 4(43): 1686.</w:t>
      </w:r>
    </w:p>
    <w:p w14:paraId="480C754C" w14:textId="57A176E9" w:rsidR="004D1BD8" w:rsidRPr="00507462" w:rsidRDefault="00641516" w:rsidP="007E79FE">
      <w:pPr>
        <w:spacing w:after="0" w:line="276" w:lineRule="auto"/>
        <w:rPr>
          <w:rFonts w:cs="Times New Roman"/>
          <w:lang w:val="en-US"/>
        </w:rPr>
      </w:pPr>
      <w:r w:rsidRPr="00507462">
        <w:rPr>
          <w:rFonts w:cs="Times New Roman"/>
          <w:lang w:val="en-US"/>
        </w:rPr>
        <w:fldChar w:fldCharType="end"/>
      </w:r>
    </w:p>
    <w:sectPr w:rsidR="004D1BD8" w:rsidRPr="00507462" w:rsidSect="003A1241">
      <w:footerReference w:type="default" r:id="rId45"/>
      <w:endnotePr>
        <w:numFmt w:val="decimal"/>
      </w:endnotePr>
      <w:type w:val="continuous"/>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BE547" w14:textId="77777777" w:rsidR="006454FF" w:rsidRDefault="006454FF" w:rsidP="005F6439">
      <w:pPr>
        <w:spacing w:after="0" w:line="240" w:lineRule="auto"/>
      </w:pPr>
      <w:r>
        <w:separator/>
      </w:r>
    </w:p>
  </w:endnote>
  <w:endnote w:type="continuationSeparator" w:id="0">
    <w:p w14:paraId="4741D963" w14:textId="77777777" w:rsidR="006454FF" w:rsidRDefault="006454FF" w:rsidP="005F6439">
      <w:pPr>
        <w:spacing w:after="0" w:line="240" w:lineRule="auto"/>
      </w:pPr>
      <w:r>
        <w:continuationSeparator/>
      </w:r>
    </w:p>
  </w:endnote>
  <w:endnote w:type="continuationNotice" w:id="1">
    <w:p w14:paraId="072DE3BC" w14:textId="77777777" w:rsidR="006454FF" w:rsidRDefault="006454FF">
      <w:pPr>
        <w:spacing w:after="0" w:line="240" w:lineRule="auto"/>
      </w:pPr>
    </w:p>
  </w:endnote>
  <w:endnote w:id="2">
    <w:p w14:paraId="3883D065" w14:textId="407805D3" w:rsidR="00AB4518" w:rsidRPr="000E5F23" w:rsidRDefault="00AB4518" w:rsidP="0050267D">
      <w:pPr>
        <w:pStyle w:val="EndnoteText"/>
        <w:rPr>
          <w:sz w:val="18"/>
          <w:szCs w:val="18"/>
        </w:rPr>
      </w:pPr>
      <w:r w:rsidRPr="000E5F23">
        <w:rPr>
          <w:rStyle w:val="EndnoteReference"/>
          <w:sz w:val="18"/>
          <w:szCs w:val="18"/>
        </w:rPr>
        <w:endnoteRef/>
      </w:r>
      <w:r w:rsidRPr="000E5F23">
        <w:rPr>
          <w:sz w:val="18"/>
          <w:szCs w:val="18"/>
        </w:rPr>
        <w:t xml:space="preserve"> The authors and trained research assistants c</w:t>
      </w:r>
      <w:r w:rsidR="005618AA" w:rsidRPr="000E5F23">
        <w:rPr>
          <w:sz w:val="18"/>
          <w:szCs w:val="18"/>
        </w:rPr>
        <w:t>ollected</w:t>
      </w:r>
      <w:r w:rsidRPr="000E5F23">
        <w:rPr>
          <w:sz w:val="18"/>
          <w:szCs w:val="18"/>
        </w:rPr>
        <w:t xml:space="preserve"> the data; the authors double-blind coded a random sample of coded data for each case to ensure the quality and consistency of coding.</w:t>
      </w:r>
    </w:p>
  </w:endnote>
  <w:endnote w:id="3">
    <w:p w14:paraId="36C26E41" w14:textId="77777777" w:rsidR="00AB4518" w:rsidRPr="000E5F23" w:rsidRDefault="00AB4518" w:rsidP="00657AC2">
      <w:pPr>
        <w:pStyle w:val="EndnoteText"/>
        <w:rPr>
          <w:sz w:val="18"/>
          <w:szCs w:val="18"/>
        </w:rPr>
      </w:pPr>
      <w:r w:rsidRPr="000E5F23">
        <w:rPr>
          <w:rStyle w:val="EndnoteReference"/>
          <w:sz w:val="18"/>
          <w:szCs w:val="18"/>
        </w:rPr>
        <w:endnoteRef/>
      </w:r>
      <w:r w:rsidRPr="000E5F23">
        <w:rPr>
          <w:sz w:val="18"/>
          <w:szCs w:val="18"/>
        </w:rPr>
        <w:t xml:space="preserve"> To filter out the events from the UCDP GED we use their variable where_prec and include all events with values equal or smaller than four. </w:t>
      </w:r>
    </w:p>
  </w:endnote>
  <w:endnote w:id="4">
    <w:p w14:paraId="73B508A0" w14:textId="4D2335A4" w:rsidR="00E03AB4" w:rsidRPr="000E5F23" w:rsidRDefault="00E03AB4" w:rsidP="00E03AB4">
      <w:pPr>
        <w:pStyle w:val="EndnoteText"/>
        <w:rPr>
          <w:sz w:val="18"/>
          <w:szCs w:val="18"/>
        </w:rPr>
      </w:pPr>
      <w:r w:rsidRPr="000E5F23">
        <w:rPr>
          <w:rStyle w:val="EndnoteReference"/>
          <w:sz w:val="18"/>
          <w:szCs w:val="18"/>
        </w:rPr>
        <w:endnoteRef/>
      </w:r>
      <w:r w:rsidRPr="000E5F23">
        <w:rPr>
          <w:sz w:val="18"/>
          <w:szCs w:val="18"/>
        </w:rPr>
        <w:t xml:space="preserve"> The first potential outlier is the most detached event. </w:t>
      </w:r>
      <w:r w:rsidR="00AF1D90">
        <w:rPr>
          <w:sz w:val="18"/>
          <w:szCs w:val="18"/>
        </w:rPr>
        <w:t>We select t</w:t>
      </w:r>
      <w:r w:rsidRPr="000E5F23">
        <w:rPr>
          <w:sz w:val="18"/>
          <w:szCs w:val="18"/>
        </w:rPr>
        <w:t>he rest of the possible outliers by moving systematically in a counter-clockwise spiral until all potential outliers are examined.</w:t>
      </w:r>
    </w:p>
  </w:endnote>
  <w:endnote w:id="5">
    <w:p w14:paraId="0318C901" w14:textId="77777777" w:rsidR="00E03AB4" w:rsidRPr="000E5F23" w:rsidRDefault="00E03AB4" w:rsidP="00E03AB4">
      <w:pPr>
        <w:pStyle w:val="EndnoteText"/>
        <w:rPr>
          <w:sz w:val="18"/>
          <w:szCs w:val="18"/>
          <w:lang w:val="en-US"/>
        </w:rPr>
      </w:pPr>
      <w:r w:rsidRPr="000E5F23">
        <w:rPr>
          <w:rStyle w:val="EndnoteReference"/>
          <w:sz w:val="18"/>
          <w:szCs w:val="18"/>
        </w:rPr>
        <w:endnoteRef/>
      </w:r>
      <w:r w:rsidRPr="000E5F23">
        <w:rPr>
          <w:sz w:val="18"/>
          <w:szCs w:val="18"/>
        </w:rPr>
        <w:t xml:space="preserve"> </w:t>
      </w:r>
      <w:r w:rsidRPr="000E5F23">
        <w:rPr>
          <w:sz w:val="18"/>
          <w:szCs w:val="18"/>
          <w:lang w:val="en-US"/>
        </w:rPr>
        <w:t xml:space="preserve">The percentage is loosely guided by the methodology for the convex hull of the UCDP polygon, which uses 20 percent. </w:t>
      </w:r>
    </w:p>
  </w:endnote>
  <w:endnote w:id="6">
    <w:p w14:paraId="1215E983" w14:textId="6D391EA7" w:rsidR="00AB4518" w:rsidRPr="000E5F23" w:rsidRDefault="00AB4518" w:rsidP="00D3495D">
      <w:pPr>
        <w:pStyle w:val="EndnoteText"/>
        <w:rPr>
          <w:sz w:val="18"/>
          <w:szCs w:val="18"/>
          <w:lang w:val="en-US"/>
        </w:rPr>
      </w:pPr>
      <w:r w:rsidRPr="000E5F23">
        <w:rPr>
          <w:rStyle w:val="EndnoteReference"/>
          <w:sz w:val="18"/>
          <w:szCs w:val="18"/>
        </w:rPr>
        <w:endnoteRef/>
      </w:r>
      <w:r w:rsidRPr="000E5F23">
        <w:rPr>
          <w:sz w:val="18"/>
          <w:szCs w:val="18"/>
        </w:rPr>
        <w:t xml:space="preserve"> </w:t>
      </w:r>
      <w:r w:rsidRPr="000E5F23">
        <w:rPr>
          <w:rFonts w:cs="Times New Roman"/>
          <w:sz w:val="18"/>
          <w:szCs w:val="18"/>
        </w:rPr>
        <w:t xml:space="preserve">We follow George </w:t>
      </w:r>
      <w:r w:rsidR="00AB2328" w:rsidRPr="000E5F23">
        <w:rPr>
          <w:rFonts w:cs="Times New Roman"/>
          <w:sz w:val="18"/>
          <w:szCs w:val="18"/>
        </w:rPr>
        <w:t>(</w:t>
      </w:r>
      <w:r w:rsidRPr="000E5F23">
        <w:rPr>
          <w:rFonts w:cs="Times New Roman"/>
          <w:sz w:val="18"/>
          <w:szCs w:val="18"/>
        </w:rPr>
        <w:t>1979</w:t>
      </w:r>
      <w:r w:rsidR="00AB2328" w:rsidRPr="000E5F23">
        <w:rPr>
          <w:rFonts w:cs="Times New Roman"/>
          <w:sz w:val="18"/>
          <w:szCs w:val="18"/>
        </w:rPr>
        <w:t>)</w:t>
      </w:r>
      <w:r w:rsidRPr="000E5F23">
        <w:rPr>
          <w:rFonts w:cs="Times New Roman"/>
          <w:sz w:val="18"/>
          <w:szCs w:val="18"/>
        </w:rPr>
        <w:t xml:space="preserve"> and consider a case to be ‘an instance of a class of events of interest to the investigator,’ quoted in Bennett </w:t>
      </w:r>
      <w:r w:rsidR="00E35CF8" w:rsidRPr="000E5F23">
        <w:rPr>
          <w:rFonts w:cs="Times New Roman"/>
          <w:sz w:val="18"/>
          <w:szCs w:val="18"/>
        </w:rPr>
        <w:t>(2004: 20–21)</w:t>
      </w:r>
      <w:r w:rsidRPr="000E5F23">
        <w:rPr>
          <w:rFonts w:cs="Times New Roman"/>
          <w:sz w:val="18"/>
          <w:szCs w:val="18"/>
        </w:rPr>
        <w:t>.</w:t>
      </w:r>
    </w:p>
  </w:endnote>
  <w:endnote w:id="7">
    <w:p w14:paraId="6DAC0899" w14:textId="3EF31C36" w:rsidR="00AB4518" w:rsidRPr="000E5F23" w:rsidRDefault="00AB4518" w:rsidP="00D3495D">
      <w:pPr>
        <w:pStyle w:val="EndnoteText"/>
        <w:rPr>
          <w:sz w:val="18"/>
          <w:szCs w:val="18"/>
          <w:lang w:val="en-US"/>
        </w:rPr>
      </w:pPr>
      <w:r w:rsidRPr="000E5F23">
        <w:rPr>
          <w:rStyle w:val="EndnoteReference"/>
          <w:sz w:val="18"/>
          <w:szCs w:val="18"/>
        </w:rPr>
        <w:endnoteRef/>
      </w:r>
      <w:r w:rsidRPr="000E5F23">
        <w:rPr>
          <w:sz w:val="18"/>
          <w:szCs w:val="18"/>
        </w:rPr>
        <w:t xml:space="preserve"> </w:t>
      </w:r>
      <w:r w:rsidRPr="000E5F23">
        <w:rPr>
          <w:rFonts w:cs="Times New Roman"/>
          <w:sz w:val="18"/>
          <w:szCs w:val="18"/>
          <w:lang w:val="en-US"/>
        </w:rPr>
        <w:t xml:space="preserve">For a discussion of ‘contrast space,’ see </w:t>
      </w:r>
      <w:r w:rsidR="00230BC5" w:rsidRPr="000E5F23">
        <w:rPr>
          <w:rFonts w:cs="Times New Roman"/>
          <w:sz w:val="18"/>
          <w:szCs w:val="18"/>
          <w:lang w:val="en-US"/>
        </w:rPr>
        <w:fldChar w:fldCharType="begin"/>
      </w:r>
      <w:r w:rsidR="00092080" w:rsidRPr="000E5F23">
        <w:rPr>
          <w:rFonts w:cs="Times New Roman"/>
          <w:sz w:val="18"/>
          <w:szCs w:val="18"/>
          <w:lang w:val="en-US"/>
        </w:rPr>
        <w:instrText xml:space="preserve"> ADDIN ZOTERO_ITEM CSL_CITATION {"citationID":"KYmxs9er","properties":{"formattedCitation":"(Collier and Mahoney, 1996: 88)","plainCitation":"(Collier and Mahoney, 1996: 88)","dontUpdate":true,"noteIndex":6},"citationItems":[{"id":2674,"uris":["http://zotero.org/groups/2700094/items/6KHUE4UP"],"itemData":{"id":2674,"type":"article-journal","container-title":"World politics","issue":"1","note":"ISBN: 1086-3338\npublisher: Cambridge University Press","page":"56-91","title":"Insights and pitfalls: Selection bias in qualitative research","volume":"49","author":[{"family":"Collier","given":"David"},{"family":"Mahoney","given":"James"}],"issued":{"date-parts":[["1996"]]}},"locator":"88","label":"page"}],"schema":"https://github.com/citation-style-language/schema/raw/master/csl-citation.json"} </w:instrText>
      </w:r>
      <w:r w:rsidR="00230BC5" w:rsidRPr="000E5F23">
        <w:rPr>
          <w:rFonts w:cs="Times New Roman"/>
          <w:sz w:val="18"/>
          <w:szCs w:val="18"/>
          <w:lang w:val="en-US"/>
        </w:rPr>
        <w:fldChar w:fldCharType="separate"/>
      </w:r>
      <w:r w:rsidR="00AB2328" w:rsidRPr="000E5F23">
        <w:rPr>
          <w:rFonts w:cs="Times New Roman"/>
          <w:noProof/>
          <w:sz w:val="18"/>
          <w:szCs w:val="18"/>
          <w:lang w:val="en-US"/>
        </w:rPr>
        <w:t>Collier and Mahoney (1996: 88)</w:t>
      </w:r>
      <w:r w:rsidR="00230BC5" w:rsidRPr="000E5F23">
        <w:rPr>
          <w:rFonts w:cs="Times New Roman"/>
          <w:sz w:val="18"/>
          <w:szCs w:val="18"/>
          <w:lang w:val="en-US"/>
        </w:rPr>
        <w:fldChar w:fldCharType="end"/>
      </w:r>
      <w:r w:rsidR="00AB2328" w:rsidRPr="000E5F23">
        <w:rPr>
          <w:rFonts w:cs="Times New Roman"/>
          <w:sz w:val="18"/>
          <w:szCs w:val="18"/>
          <w:lang w:val="en-US"/>
        </w:rPr>
        <w:t>.</w:t>
      </w:r>
    </w:p>
  </w:endnote>
  <w:endnote w:id="8">
    <w:p w14:paraId="7EDB89CA" w14:textId="77777777" w:rsidR="00E6733F" w:rsidRPr="000E5F23" w:rsidRDefault="00E6733F" w:rsidP="00E6733F">
      <w:pPr>
        <w:pStyle w:val="EndnoteText"/>
        <w:rPr>
          <w:sz w:val="18"/>
          <w:szCs w:val="18"/>
        </w:rPr>
      </w:pPr>
      <w:r w:rsidRPr="000E5F23">
        <w:rPr>
          <w:rStyle w:val="EndnoteReference"/>
          <w:sz w:val="18"/>
          <w:szCs w:val="18"/>
        </w:rPr>
        <w:endnoteRef/>
      </w:r>
      <w:r w:rsidRPr="000E5F23">
        <w:rPr>
          <w:sz w:val="18"/>
          <w:szCs w:val="18"/>
        </w:rPr>
        <w:t xml:space="preserve"> Data for the cases were collected by the authors and research assistants.</w:t>
      </w:r>
    </w:p>
  </w:endnote>
  <w:endnote w:id="9">
    <w:p w14:paraId="07C811CB" w14:textId="179F7E39" w:rsidR="004C23E9" w:rsidRPr="000E5F23" w:rsidRDefault="004C23E9" w:rsidP="004C23E9">
      <w:pPr>
        <w:pStyle w:val="EndnoteText"/>
        <w:rPr>
          <w:sz w:val="18"/>
          <w:szCs w:val="18"/>
        </w:rPr>
      </w:pPr>
      <w:r w:rsidRPr="000E5F23">
        <w:rPr>
          <w:rStyle w:val="EndnoteReference"/>
          <w:sz w:val="18"/>
          <w:szCs w:val="18"/>
        </w:rPr>
        <w:endnoteRef/>
      </w:r>
      <w:r w:rsidRPr="000E5F23">
        <w:rPr>
          <w:sz w:val="18"/>
          <w:szCs w:val="18"/>
        </w:rPr>
        <w:t xml:space="preserve">For more detailed discussions of the Colombian armed conflict see, e.g., </w:t>
      </w:r>
      <w:r w:rsidRPr="000E5F23">
        <w:rPr>
          <w:sz w:val="18"/>
          <w:szCs w:val="18"/>
        </w:rPr>
        <w:fldChar w:fldCharType="begin"/>
      </w:r>
      <w:r w:rsidR="00092080" w:rsidRPr="000E5F23">
        <w:rPr>
          <w:sz w:val="18"/>
          <w:szCs w:val="18"/>
        </w:rPr>
        <w:instrText xml:space="preserve"> ADDIN ZOTERO_ITEM CSL_CITATION {"citationID":"wPcmlgdA","properties":{"formattedCitation":"(Gray, 2008; McDougall, 2009; Safford and Palacios, 2002; San\\uc0\\u237{}n, 2008)","plainCitation":"(Gray, 2008; McDougall, 2009; Safford and Palacios, 2002; Sanín, 2008)","noteIndex":8},"citationItems":[{"id":324,"uris":["http://zotero.org/users/1557557/items/QWL3D9Q4"],"itemData":{"id":324,"type":"article-journal","container-title":"Latin American Politics and Society","issue":"3","page":"63-91","title":"The New Research on Civil Wars: Does It Help Us Understand the Colombian Conflict?","volume":"50","author":[{"family":"Gray","given":"Vanessa Joan"}],"issued":{"date-parts":[["2008"]]}}},{"id":326,"uris":["http://zotero.org/users/1557557/items/UNPV8V36"],"itemData":{"id":326,"type":"article-journal","abstract":"The following article examines the relationship between state power and civil war in Colombia. It presents three key findings. First, state weakness has provided armed groups with the political opportunity for rebellion. In this respect, most rebel consolidation takes place in areas of Colombia that lack a strong state presence. Second, the growth and evolution of Colombia's armed groups are directly related to their ability to loot exportable natural resource commodities. In stateless areas of Colombia, rebel consolidation tends to take place in areas where the drug trade is also present. Third, the conditions of civil war have led insurgent groups to mimic some of the basic functions and attributes of statehood. Colombia's conflict is more than just a manifestation of popular frustration; indeed, this article shows that civil war is also a form of state-building. © Taylor &amp; Francis Group, LLC.","container-title":"Studies in Conflict and Terrorism","DOI":"10.1080/10576100902743815","issue":"4","page":"322-345","title":"State power and its implications for civil war Colombia","volume":"32","author":[{"family":"McDougall","given":"Alex"}],"issued":{"date-parts":[["2009"]]}}},{"id":406,"uris":["http://zotero.org/users/1557557/items/M4QT4VPG"],"itemData":{"id":406,"type":"book","abstract":"Maps and tables -- Introduction -- 1. Continuity and change in Colombia's economic geography : an overview -- 2. Pre-Columbian cultures -- 3. European conquest -- 4. Colonial economy and society, 1540-1780 -- 5. Crises of authority, 1700-1808 -- 6. Independence, 1808-1825 -- 7. Bolívar's Colombia, 1819-1831 -- 8. The formation of new Granada as a polity, 1831-1845 : origins of the two traditional parties -- 9. Economy and society, 1821-1850 -- 10. The liberal era, 1845-1876 -- 11. Neither liberty nor order, 1875-1903 -- 12. The republic of coffee, 1903-1946 -- 13. A nation of cities -- 14. Political violence in the second half of the twentieth century -- Selective bibliographic guide -- Chief executives of Colombia (1819-2001) -- Credits -- Index.","ISBN":"978-0-19-504617-5","note":"page: 404","number-of-pages":"404","publisher":"Oxford University Press","title":"Colombia : fragmented land, divided society","author":[{"family":"Safford","given":"Frank"},{"family":"Palacios","given":"Marco."}],"issued":{"date-parts":[["2002"]]}}},{"id":330,"uris":["http://zotero.org/users/1557557/items/J7QRIZI8"],"itemData":{"id":330,"type":"article-journal","abstract":"The effort to build a political economy of war without politics is finding its limits. The question now is what comes next. How to put politics back in? This article compares systematically two non-state armed groups that participate in the Colombian conflict, the main guerrilla (FARC) and the paramilitary. It shows that despite their similar financial bases, they appear to exhibit systematic differences- regarding both their social composition and their internal/external behavior-and claims that the key to understanding them is the set of organizational devices that each group crafts in its process of survival and growth. All this suggests that a main tenet of the early political economy of war, that all non-state armed groups can be understood as being strategically identical, is flawed. It also poses a classificatory challenge. © 2008 Sage Publications.","container-title":"Politics and Society","DOI":"10.1177/0032329207312181","issue":"1","page":"3-34","title":"Telling the difference: Guerrillas and paramilitaries in the colombian war","volume":"36","author":[{"family":"Sanín","given":"Francisco Gutiérrez"}],"issued":{"date-parts":[["2008"]]}}}],"schema":"https://github.com/citation-style-language/schema/raw/master/csl-citation.json"} </w:instrText>
      </w:r>
      <w:r w:rsidRPr="000E5F23">
        <w:rPr>
          <w:sz w:val="18"/>
          <w:szCs w:val="18"/>
        </w:rPr>
        <w:fldChar w:fldCharType="separate"/>
      </w:r>
      <w:r w:rsidR="00092080" w:rsidRPr="000E5F23">
        <w:rPr>
          <w:rFonts w:cs="Times New Roman"/>
          <w:sz w:val="18"/>
          <w:szCs w:val="18"/>
        </w:rPr>
        <w:t>(Gray, 2008; McDougall, 2009; Safford and Palacios, 2002; Sanín, 2008)</w:t>
      </w:r>
      <w:r w:rsidRPr="000E5F23">
        <w:rPr>
          <w:sz w:val="18"/>
          <w:szCs w:val="18"/>
        </w:rPr>
        <w:fldChar w:fldCharType="end"/>
      </w:r>
      <w:r w:rsidRPr="000E5F23">
        <w:rPr>
          <w:rFonts w:cs="Times New Roman"/>
          <w:sz w:val="18"/>
          <w:szCs w:val="18"/>
        </w:rPr>
        <w:t>.</w:t>
      </w:r>
    </w:p>
  </w:endnote>
  <w:endnote w:id="10">
    <w:p w14:paraId="45DD6C88" w14:textId="77777777" w:rsidR="00EA3247" w:rsidRPr="000E5F23" w:rsidRDefault="00EA3247" w:rsidP="00EA3247">
      <w:pPr>
        <w:pStyle w:val="EndnoteText"/>
        <w:rPr>
          <w:sz w:val="18"/>
          <w:szCs w:val="18"/>
        </w:rPr>
      </w:pPr>
      <w:r w:rsidRPr="000E5F23">
        <w:rPr>
          <w:rStyle w:val="EndnoteReference"/>
          <w:sz w:val="18"/>
          <w:szCs w:val="18"/>
        </w:rPr>
        <w:endnoteRef/>
      </w:r>
      <w:r w:rsidRPr="000E5F23">
        <w:rPr>
          <w:sz w:val="18"/>
          <w:szCs w:val="18"/>
        </w:rPr>
        <w:t xml:space="preserve"> For instances when widely used terms or abbreviations are different than the ones in UCDP GED.</w:t>
      </w:r>
    </w:p>
  </w:endnote>
  <w:endnote w:id="11">
    <w:p w14:paraId="5A996975" w14:textId="77777777" w:rsidR="00EA3247" w:rsidRPr="000E5F23" w:rsidRDefault="00EA3247" w:rsidP="00EA3247">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2006-2011.</w:t>
      </w:r>
    </w:p>
  </w:endnote>
  <w:endnote w:id="12">
    <w:p w14:paraId="4A6F955B" w14:textId="77777777" w:rsidR="00EA3247" w:rsidRPr="000E5F23" w:rsidRDefault="00EA3247" w:rsidP="00EA3247">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2006-2011.</w:t>
      </w:r>
    </w:p>
  </w:endnote>
  <w:endnote w:id="13">
    <w:p w14:paraId="13EE786B" w14:textId="48244526" w:rsidR="00651F7B" w:rsidRPr="000E5F23" w:rsidRDefault="00651F7B" w:rsidP="00651F7B">
      <w:pPr>
        <w:pStyle w:val="EndnoteText"/>
        <w:rPr>
          <w:sz w:val="18"/>
          <w:szCs w:val="18"/>
        </w:rPr>
      </w:pPr>
      <w:r w:rsidRPr="000E5F23">
        <w:rPr>
          <w:rStyle w:val="EndnoteReference"/>
          <w:sz w:val="18"/>
          <w:szCs w:val="18"/>
        </w:rPr>
        <w:endnoteRef/>
      </w:r>
      <w:r w:rsidRPr="000E5F23">
        <w:rPr>
          <w:sz w:val="18"/>
          <w:szCs w:val="18"/>
        </w:rPr>
        <w:t xml:space="preserve"> For more detailed discussions on Boko Haram insurgency see, e.g., </w:t>
      </w:r>
      <w:r w:rsidRPr="000E5F23">
        <w:rPr>
          <w:sz w:val="18"/>
          <w:szCs w:val="18"/>
        </w:rPr>
        <w:fldChar w:fldCharType="begin"/>
      </w:r>
      <w:r w:rsidR="00092080" w:rsidRPr="000E5F23">
        <w:rPr>
          <w:sz w:val="18"/>
          <w:szCs w:val="18"/>
        </w:rPr>
        <w:instrText xml:space="preserve"> ADDIN ZOTERO_ITEM CSL_CITATION {"citationID":"ZFkrvKZG","properties":{"formattedCitation":"(Aghedo and Osumah, 2015; Foyou et al., 2018; Iyekekpolo, 2016)","plainCitation":"(Aghedo and Osumah, 2015; Foyou et al., 2018; Iyekekpolo, 2016)","noteIndex":12},"citationItems":[{"id":305,"uris":["http://zotero.org/users/1557557/items/HAQ3ETZZ"],"itemData":{"id":305,"type":"article-journal","abstract":"The Niger Delta militancy and Boko Haram insurgency pose the greatest security threat to Nigeria since the end of the civil war in 1970. This article places both rebellions in comparative perspective. It argues that, though spatially and ideologically differentiated, both insurgencies are products of the dysfunctional character of the Nigerian state. Owing to poor governance, the state relies essentially on repression and the military option in managing challenges to its legitimacy, leading to the radicalization of violent non-state actors. The article recommends the need for developmental politics and a critical re-examination of the National Question to make the state more relevant to the people.","container-title":"Journal of Asian and African Studies","DOI":"10.1177/0021909614520726","issue":"2","page":"208-222","title":"Insurgency in Nigeria: A Comparative Study of Niger Delta and Boko Haram Uprisings","volume":"50","author":[{"family":"Aghedo","given":"Iro"},{"family":"Osumah","given":"Oarhe"}],"issued":{"date-parts":[["2015"]]}}},{"id":2715,"uris":["http://zotero.org/groups/2700094/items/RASZIJBR"],"itemData":{"id":2715,"type":"article-journal","container-title":"African Social Science Review","issue":"1","page":"Article 7","title":"The Boko Haram Insurgency and its Impact on Border Security, Trade and Economic Collaboration Between Nigeria and Cameroon: An Exploratory Study","volume":"9","author":[{"family":"Foyou","given":"Viviane E"},{"family":"Ngwafu","given":"Peter"},{"family":"Santoyo","given":"Maribel"},{"family":"Ortiz","given":"Andrea"}],"issued":{"date-parts":[["2018"]]}}},{"id":651,"uris":["http://zotero.org/users/1557557/items/MN2MPTXU"],"itemData":{"id":651,"type":"article-journal","abstract":"ISSN: 0143-6597 (Print) 1360-2241 (Online) Journal homepage: http://tandfonline.com/loi/ctwq20 Boko Haram: understanding the context Wisdom Oghosa Iyekekpolo To cite this article: Wisdom Oghosa Iyekekpolo (2016) Boko Haram: understanding the context, Third World Quarterly, 37:12, 2211-2228, ABSTRACT Boko Haram insurgency has caused the death and displacement of thousands of Nigerians. Its means of terror has evolved from the use of crude weapons to bombs, kidnappings and the use of children as suicide bombers. Its reach has expanded beyond Nigeria into neighbouring West African countries and it has pledged allegiance to Al-Qaida and Islamic State. To address this security concern, its cause should first be ascertained. This paper argues that to do this, Boko Haram should be located in northern Nigerian historical context/environment. This paper reviews economic greed and grievance, extreme religious ideology and political opportunity in historic insurgencies in northern Nigeria. It finds that while the interplay of different factors shaped these insurgencies; it was political opportunity that ignited their onsets. Finally, the article submits that as long as these factors remain the same, military quelling of Boko Haram will not prevent a re-emergence of its likes.","container-title":"Third World Quarterly","DOI":"10.1080/01436597.2016.1177453","issue":"12","note":"publisher: Routledge","page":"2211-2228","title":"Boko Haram: Understanding the context","volume":"37","author":[{"family":"Iyekekpolo","given":"Wisdom O"}],"issued":{"date-parts":[["2016"]]}}}],"schema":"https://github.com/citation-style-language/schema/raw/master/csl-citation.json"} </w:instrText>
      </w:r>
      <w:r w:rsidRPr="000E5F23">
        <w:rPr>
          <w:sz w:val="18"/>
          <w:szCs w:val="18"/>
        </w:rPr>
        <w:fldChar w:fldCharType="separate"/>
      </w:r>
      <w:r w:rsidR="00092080" w:rsidRPr="000E5F23">
        <w:rPr>
          <w:noProof/>
          <w:sz w:val="18"/>
          <w:szCs w:val="18"/>
        </w:rPr>
        <w:t>(Aghedo and Osumah, 2015; Foyou et al., 2018; Iyekekpolo, 2016)</w:t>
      </w:r>
      <w:r w:rsidRPr="000E5F23">
        <w:rPr>
          <w:sz w:val="18"/>
          <w:szCs w:val="18"/>
        </w:rPr>
        <w:fldChar w:fldCharType="end"/>
      </w:r>
      <w:r w:rsidRPr="000E5F23">
        <w:rPr>
          <w:noProof/>
          <w:sz w:val="18"/>
          <w:szCs w:val="18"/>
        </w:rPr>
        <w:t>.</w:t>
      </w:r>
    </w:p>
  </w:endnote>
  <w:endnote w:id="14">
    <w:p w14:paraId="564928AA" w14:textId="77777777" w:rsidR="007635D6" w:rsidRPr="000E5F23" w:rsidRDefault="007635D6" w:rsidP="007635D6">
      <w:pPr>
        <w:pStyle w:val="EndnoteText"/>
        <w:rPr>
          <w:sz w:val="18"/>
          <w:szCs w:val="18"/>
        </w:rPr>
      </w:pPr>
      <w:r w:rsidRPr="000E5F23">
        <w:rPr>
          <w:rStyle w:val="EndnoteReference"/>
          <w:sz w:val="18"/>
          <w:szCs w:val="18"/>
        </w:rPr>
        <w:endnoteRef/>
      </w:r>
      <w:r w:rsidRPr="000E5F23">
        <w:rPr>
          <w:sz w:val="18"/>
          <w:szCs w:val="18"/>
        </w:rPr>
        <w:t xml:space="preserve"> For instances when widely used terms or abbreviations are different than the ones in UCDP GED.</w:t>
      </w:r>
    </w:p>
  </w:endnote>
  <w:endnote w:id="15">
    <w:p w14:paraId="4FA9D334" w14:textId="77777777" w:rsidR="007635D6" w:rsidRPr="000E5F23" w:rsidRDefault="007635D6" w:rsidP="007635D6">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2011-2016.</w:t>
      </w:r>
    </w:p>
  </w:endnote>
  <w:endnote w:id="16">
    <w:p w14:paraId="41185CBD" w14:textId="77777777" w:rsidR="007635D6" w:rsidRPr="000E5F23" w:rsidRDefault="007635D6" w:rsidP="007635D6">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2015-2016.</w:t>
      </w:r>
    </w:p>
  </w:endnote>
  <w:endnote w:id="17">
    <w:p w14:paraId="5EAA993F" w14:textId="77777777" w:rsidR="007635D6" w:rsidRPr="000E5F23" w:rsidRDefault="007635D6" w:rsidP="007635D6">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2011-2015.</w:t>
      </w:r>
    </w:p>
  </w:endnote>
  <w:endnote w:id="18">
    <w:p w14:paraId="190A2F1D" w14:textId="07B70436" w:rsidR="00AB4320" w:rsidRPr="000E5F23" w:rsidRDefault="00AB4320" w:rsidP="00AB4320">
      <w:pPr>
        <w:pStyle w:val="EndnoteText"/>
        <w:rPr>
          <w:sz w:val="18"/>
          <w:szCs w:val="18"/>
        </w:rPr>
      </w:pPr>
      <w:r w:rsidRPr="000E5F23">
        <w:rPr>
          <w:rStyle w:val="EndnoteReference"/>
          <w:sz w:val="18"/>
          <w:szCs w:val="18"/>
        </w:rPr>
        <w:endnoteRef/>
      </w:r>
      <w:r w:rsidRPr="000E5F23">
        <w:rPr>
          <w:sz w:val="18"/>
          <w:szCs w:val="18"/>
        </w:rPr>
        <w:t xml:space="preserve"> For more detailed discussions on armed conflict in FATA and its historical context, see, e.g., </w:t>
      </w:r>
      <w:r w:rsidRPr="000E5F23">
        <w:rPr>
          <w:sz w:val="18"/>
          <w:szCs w:val="18"/>
        </w:rPr>
        <w:fldChar w:fldCharType="begin"/>
      </w:r>
      <w:r w:rsidR="00092080" w:rsidRPr="000E5F23">
        <w:rPr>
          <w:sz w:val="18"/>
          <w:szCs w:val="18"/>
        </w:rPr>
        <w:instrText xml:space="preserve"> ADDIN ZOTERO_ITEM CSL_CITATION {"citationID":"l2EM03OL","properties":{"formattedCitation":"(Haroon, 2011; Nojumi, 2002; Rehman, 2017; Schofield, 2010; Shinwari, 2010)","plainCitation":"(Haroon, 2011; Nojumi, 2002; Rehman, 2017; Schofield, 2010; Shinwari, 2010)","noteIndex":17},"citationItems":[{"id":2723,"uris":["http://zotero.org/groups/2700094/items/8RGJEKAC"],"itemData":{"id":2723,"type":"book","event-place":"London","ISBN":"978-1-84904-183-6","note":"page: 254","number-of-pages":"254","publisher":"Hurst","publisher-place":"London","title":"Frontier of Faith: Islam, in the Indo-Afghan Borderland","author":[{"family":"Haroon","given":"Sana."}],"issued":{"date-parts":[["2011"]]}}},{"id":2714,"uris":["http://zotero.org/groups/2700094/items/94LH739V"],"itemData":{"id":2714,"type":"book","abstract":"1st ed. Chronology of events -- Historical background -- The theory of mass mobilization -- Traditional political system -- The Democratic Republic of Afghanistan -- The phenomena of civil war in Afghanistan -- Zonal division of Afghanistan -- The Afghan mujahideen and mass mobilization -- The first phase of civil war -- The formation of a third movement -- Missing the only chance -- The rise of the Taliban -- The source of Taliban forces in Afghanistan -- Taliban tactics and strategies -- The political ideology of the Taliban -- The Taliban advance toward Mazar-e-Sharif -- The road into the future -- Afghanistan in the international system -- Epilogue: the Afghan connection to September 11.","event-place":"New York, NY","ISBN":"978-0-312-29584-4","note":"page: 260","number-of-pages":"260","publisher":"Palgrave","publisher-place":"New York, NY","title":"The Rise of the Taliban in Afghanistan: Mass Mobilization, Civil War, and the Future of the Region","author":[{"family":"Nojumi","given":"Neamatollah."}],"issued":{"date-parts":[["2002"]]}}},{"id":2709,"uris":["http://zotero.org/groups/2700094/items/CVM8FDUS"],"itemData":{"id":2709,"type":"article-journal","abstract":"© 2017 Informa UK Limited, trading as Taylor &amp; Francis Group After the incident of 11 September 2001, military intervention in the Federally Administered Tribal Area (FATA) of Pakistan provides an exogenous shock to different types of violence. To evaluate the deterrence effect of the intervention on monthly tribal violence, I apply a difference-in-differences identification strategy which exploits within-districts variation in the outcome variable (violence) over time. The regression results show that military presence significantly deters tribal violence, that is, it decreases violent incidents by one to five per month. The deterrence effect varies within the given range due to different number of control districts and periods of analysis. These findings are statistically consistent with robustness and falsification tests.","container-title":"Journal of Development Studies","DOI":"10.1080/00220388.2017.1327659","ISSN":"00220388","issue":"9","page":"1-21","title":"Does Military Intervention Reduce Violence? Evidence from Federally Administered Tribal Area of Pakistan (2001–2011)","volume":"54","author":[{"family":"Rehman","given":"Faiz U"}],"issued":{"date-parts":[["2017"]]}}},{"id":2708,"uris":["http://zotero.org/groups/2700094/items/V8BRK6Q7"],"itemData":{"id":2708,"type":"book","event-place":"London; New York","ISBN":"978-1-84885-188-7","note":"page: 389","number-of-pages":"389","publisher":"Tauris Parke Paperbacks","publisher-place":"London; New York","title":"Afghan Frontier: At the Crossroads of Conflict","author":[{"family":"Schofield","given":"Victoria."}],"issued":{"date-parts":[["2010"]]}}},{"id":68,"uris":["http://zotero.org/users/1557557/items/JSWNDD57"],"itemData":{"id":68,"type":"report","note":"volume: IV","publisher":"Community Appraisal &amp; Motivation Programme","title":"Understanding FATA: Attitudes Towards Governance, Religion &amp; Society in Pakistan's Federally Administered Tribal Areas","URL":"https://fid4sa-repository.ub.uni-heidelberg.de/2714/","author":[{"family":"Shinwari","given":"Naveed A"}],"issued":{"date-parts":[["2010"]]}}}],"schema":"https://github.com/citation-style-language/schema/raw/master/csl-citation.json"} </w:instrText>
      </w:r>
      <w:r w:rsidRPr="000E5F23">
        <w:rPr>
          <w:sz w:val="18"/>
          <w:szCs w:val="18"/>
        </w:rPr>
        <w:fldChar w:fldCharType="separate"/>
      </w:r>
      <w:r w:rsidR="00092080" w:rsidRPr="000E5F23">
        <w:rPr>
          <w:noProof/>
          <w:sz w:val="18"/>
          <w:szCs w:val="18"/>
        </w:rPr>
        <w:t>(Haroon, 2011; Nojumi, 2002; Rehman, 2017; Schofield, 2010; Shinwari, 2010)</w:t>
      </w:r>
      <w:r w:rsidRPr="000E5F23">
        <w:rPr>
          <w:sz w:val="18"/>
          <w:szCs w:val="18"/>
        </w:rPr>
        <w:fldChar w:fldCharType="end"/>
      </w:r>
      <w:r w:rsidRPr="000E5F23">
        <w:rPr>
          <w:noProof/>
          <w:sz w:val="18"/>
          <w:szCs w:val="18"/>
        </w:rPr>
        <w:t>.</w:t>
      </w:r>
    </w:p>
  </w:endnote>
  <w:endnote w:id="19">
    <w:p w14:paraId="206B632A" w14:textId="77777777" w:rsidR="00F6377A" w:rsidRPr="000E5F23" w:rsidRDefault="00F6377A" w:rsidP="00F6377A">
      <w:pPr>
        <w:pStyle w:val="EndnoteText"/>
        <w:rPr>
          <w:sz w:val="18"/>
          <w:szCs w:val="18"/>
        </w:rPr>
      </w:pPr>
      <w:r w:rsidRPr="000E5F23">
        <w:rPr>
          <w:rStyle w:val="EndnoteReference"/>
          <w:sz w:val="18"/>
          <w:szCs w:val="18"/>
        </w:rPr>
        <w:endnoteRef/>
      </w:r>
      <w:r w:rsidRPr="000E5F23">
        <w:rPr>
          <w:sz w:val="18"/>
          <w:szCs w:val="18"/>
        </w:rPr>
        <w:t xml:space="preserve"> </w:t>
      </w:r>
      <w:r w:rsidRPr="000E5F23">
        <w:rPr>
          <w:sz w:val="18"/>
          <w:szCs w:val="18"/>
          <w:lang w:val="en-US"/>
        </w:rPr>
        <w:t>In 2018, FATA merged with the neighboring province Khyber Pakhtunkhwa.</w:t>
      </w:r>
    </w:p>
  </w:endnote>
  <w:endnote w:id="20">
    <w:p w14:paraId="5D5A0921" w14:textId="77777777" w:rsidR="00D17142" w:rsidRPr="000E5F23" w:rsidRDefault="00D17142" w:rsidP="00D17142">
      <w:pPr>
        <w:pStyle w:val="EndnoteText"/>
        <w:rPr>
          <w:sz w:val="18"/>
          <w:szCs w:val="18"/>
        </w:rPr>
      </w:pPr>
      <w:r w:rsidRPr="000E5F23">
        <w:rPr>
          <w:rStyle w:val="EndnoteReference"/>
          <w:sz w:val="18"/>
          <w:szCs w:val="18"/>
        </w:rPr>
        <w:endnoteRef/>
      </w:r>
      <w:r w:rsidRPr="000E5F23">
        <w:rPr>
          <w:sz w:val="18"/>
          <w:szCs w:val="18"/>
        </w:rPr>
        <w:t xml:space="preserve"> For instances when widely used terms or abbreviations differ from those used in UCDP GED.</w:t>
      </w:r>
    </w:p>
  </w:endnote>
  <w:endnote w:id="21">
    <w:p w14:paraId="621D14DF" w14:textId="77777777" w:rsidR="00D17142" w:rsidRPr="000E5F23" w:rsidRDefault="00D17142" w:rsidP="00D17142">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2006-2008.</w:t>
      </w:r>
    </w:p>
  </w:endnote>
  <w:endnote w:id="22">
    <w:p w14:paraId="10B69FB5" w14:textId="77777777" w:rsidR="00D17142" w:rsidRPr="000E5F23" w:rsidRDefault="00D17142" w:rsidP="00D17142">
      <w:pPr>
        <w:pStyle w:val="EndnoteText"/>
        <w:rPr>
          <w:sz w:val="18"/>
          <w:szCs w:val="18"/>
        </w:rPr>
      </w:pPr>
      <w:r w:rsidRPr="000E5F23">
        <w:rPr>
          <w:rStyle w:val="EndnoteReference"/>
          <w:sz w:val="18"/>
          <w:szCs w:val="18"/>
        </w:rPr>
        <w:endnoteRef/>
      </w:r>
      <w:r w:rsidRPr="000E5F23">
        <w:rPr>
          <w:sz w:val="18"/>
          <w:szCs w:val="18"/>
        </w:rPr>
        <w:t xml:space="preserve"> Dominant actor in the studied period 2006-2008.</w:t>
      </w:r>
    </w:p>
  </w:endnote>
  <w:endnote w:id="23">
    <w:p w14:paraId="12B25C93" w14:textId="77777777" w:rsidR="00854D3D" w:rsidRPr="000E5F23" w:rsidRDefault="00854D3D" w:rsidP="00854D3D">
      <w:pPr>
        <w:pStyle w:val="EndnoteText"/>
        <w:rPr>
          <w:sz w:val="18"/>
          <w:szCs w:val="18"/>
        </w:rPr>
      </w:pPr>
      <w:r w:rsidRPr="000E5F23">
        <w:rPr>
          <w:rStyle w:val="EndnoteReference"/>
          <w:sz w:val="18"/>
          <w:szCs w:val="18"/>
        </w:rPr>
        <w:endnoteRef/>
      </w:r>
      <w:r w:rsidRPr="000E5F23">
        <w:rPr>
          <w:sz w:val="18"/>
          <w:szCs w:val="18"/>
        </w:rPr>
        <w:t xml:space="preserve"> AQI changed its name to Islamic State in Iraq in 2012 and later to Islamic State in Iraq and Syria (ISIS).</w:t>
      </w:r>
    </w:p>
  </w:endnote>
  <w:endnote w:id="24">
    <w:p w14:paraId="25BD3CBC" w14:textId="500F2193" w:rsidR="00AB4518" w:rsidRPr="00236A8F" w:rsidDel="00443B13" w:rsidRDefault="00AB4518" w:rsidP="004D1BD8">
      <w:pPr>
        <w:pStyle w:val="EndnoteText"/>
        <w:rPr>
          <w:del w:id="16" w:author="Author"/>
          <w:sz w:val="18"/>
          <w:szCs w:val="18"/>
          <w:rPrChange w:id="17" w:author="Katerina Tkacova" w:date="2023-04-03T12:23:00Z">
            <w:rPr>
              <w:del w:id="18" w:author="Author"/>
            </w:rPr>
          </w:rPrChange>
        </w:rPr>
      </w:pPr>
    </w:p>
  </w:endnote>
  <w:endnote w:id="25">
    <w:p w14:paraId="0119A66F" w14:textId="77777777" w:rsidR="001831B6" w:rsidRPr="000E5F23" w:rsidRDefault="001831B6" w:rsidP="001831B6">
      <w:pPr>
        <w:pStyle w:val="EndnoteText"/>
        <w:rPr>
          <w:sz w:val="18"/>
          <w:szCs w:val="18"/>
        </w:rPr>
      </w:pPr>
      <w:r w:rsidRPr="000E5F23">
        <w:rPr>
          <w:rStyle w:val="EndnoteReference"/>
          <w:sz w:val="18"/>
          <w:szCs w:val="18"/>
        </w:rPr>
        <w:endnoteRef/>
      </w:r>
      <w:r w:rsidRPr="000E5F23">
        <w:rPr>
          <w:sz w:val="18"/>
          <w:szCs w:val="18"/>
        </w:rPr>
        <w:t xml:space="preserve"> Actors often joining forces to fight a common enemy are listed together with their own ID in UCDP GED.</w:t>
      </w:r>
    </w:p>
  </w:endnote>
  <w:endnote w:id="26">
    <w:p w14:paraId="5012AE37" w14:textId="77777777" w:rsidR="001831B6" w:rsidRPr="000E5F23" w:rsidRDefault="001831B6" w:rsidP="001831B6">
      <w:pPr>
        <w:pStyle w:val="EndnoteText"/>
        <w:rPr>
          <w:sz w:val="18"/>
          <w:szCs w:val="18"/>
        </w:rPr>
      </w:pPr>
      <w:r w:rsidRPr="000E5F23">
        <w:rPr>
          <w:rStyle w:val="EndnoteReference"/>
          <w:sz w:val="18"/>
          <w:szCs w:val="18"/>
        </w:rPr>
        <w:endnoteRef/>
      </w:r>
      <w:r w:rsidRPr="000E5F23">
        <w:rPr>
          <w:sz w:val="18"/>
          <w:szCs w:val="18"/>
        </w:rPr>
        <w:t xml:space="preserve"> For instances when widely used terms or abbreviations differ from those used in UCDP GED.</w:t>
      </w:r>
    </w:p>
  </w:endnote>
  <w:endnote w:id="27">
    <w:p w14:paraId="77B24F2B" w14:textId="77777777" w:rsidR="001831B6" w:rsidRPr="000E5F23" w:rsidRDefault="001831B6" w:rsidP="001831B6">
      <w:pPr>
        <w:pStyle w:val="EndnoteText"/>
        <w:rPr>
          <w:sz w:val="18"/>
          <w:szCs w:val="18"/>
        </w:rPr>
      </w:pPr>
      <w:r w:rsidRPr="000E5F23">
        <w:rPr>
          <w:rStyle w:val="EndnoteReference"/>
          <w:sz w:val="18"/>
          <w:szCs w:val="18"/>
        </w:rPr>
        <w:endnoteRef/>
      </w:r>
      <w:r w:rsidRPr="000E5F23">
        <w:rPr>
          <w:sz w:val="18"/>
          <w:szCs w:val="18"/>
        </w:rPr>
        <w:t xml:space="preserve"> Some of the conflict actors are involved in more than one conflict depicted in Figure 6. If this is the case, the column gives preference to the conflict in which the actor was most involved.</w:t>
      </w:r>
    </w:p>
  </w:endnote>
  <w:endnote w:id="28">
    <w:p w14:paraId="58265A29" w14:textId="21F6B038" w:rsidR="00AB4518" w:rsidRPr="000E5F23" w:rsidRDefault="00AB4518" w:rsidP="004D1BD8">
      <w:pPr>
        <w:spacing w:after="0" w:line="240" w:lineRule="auto"/>
        <w:rPr>
          <w:sz w:val="18"/>
          <w:szCs w:val="18"/>
        </w:rPr>
      </w:pPr>
      <w:r w:rsidRPr="000E5F23">
        <w:rPr>
          <w:rStyle w:val="EndnoteReference"/>
          <w:sz w:val="18"/>
          <w:szCs w:val="18"/>
        </w:rPr>
        <w:endnoteRef/>
      </w:r>
      <w:r w:rsidRPr="000E5F23">
        <w:rPr>
          <w:sz w:val="18"/>
          <w:szCs w:val="18"/>
        </w:rPr>
        <w:t xml:space="preserve"> ACLED defines battles as ‘a violent interaction between two politically organized armed groups at a particular time and location.’ </w:t>
      </w:r>
      <w:r w:rsidR="00AB2328" w:rsidRPr="000E5F23">
        <w:rPr>
          <w:sz w:val="18"/>
          <w:szCs w:val="18"/>
        </w:rPr>
        <w:fldChar w:fldCharType="begin"/>
      </w:r>
      <w:r w:rsidR="00092080" w:rsidRPr="000E5F23">
        <w:rPr>
          <w:sz w:val="18"/>
          <w:szCs w:val="18"/>
        </w:rPr>
        <w:instrText xml:space="preserve"> ADDIN ZOTERO_ITEM CSL_CITATION {"citationID":"OS7pezHU","properties":{"formattedCitation":"(ACLED, 2022: 8)","plainCitation":"(ACLED, 2022: 8)","noteIndex":27},"citationItems":[{"id":2293,"uris":["http://zotero.org/groups/2379885/items/EXQ3AYS9"],"itemData":{"id":2293,"type":"report","title":"Armed Conflict Location &amp; Event Data Project (ACLED) Codebook, 2022.","URL":"https://acleddata.com/acleddatanew/wp-content/uploads/2021/11/ACLED_Codebook_v1_January-2021.pdf","author":[{"family":"ACLED","given":""}],"accessed":{"date-parts":[["2022",7,10]]},"issued":{"date-parts":[["2022"]]}},"locator":"8","label":"page"}],"schema":"https://github.com/citation-style-language/schema/raw/master/csl-citation.json"} </w:instrText>
      </w:r>
      <w:r w:rsidR="00AB2328" w:rsidRPr="000E5F23">
        <w:rPr>
          <w:sz w:val="18"/>
          <w:szCs w:val="18"/>
        </w:rPr>
        <w:fldChar w:fldCharType="separate"/>
      </w:r>
      <w:r w:rsidR="00092080" w:rsidRPr="000E5F23">
        <w:rPr>
          <w:noProof/>
          <w:sz w:val="18"/>
          <w:szCs w:val="18"/>
        </w:rPr>
        <w:t>(ACLED, 2022: 8)</w:t>
      </w:r>
      <w:r w:rsidR="00AB2328" w:rsidRPr="000E5F23">
        <w:rPr>
          <w:sz w:val="18"/>
          <w:szCs w:val="18"/>
        </w:rPr>
        <w:fldChar w:fldCharType="end"/>
      </w:r>
      <w:r w:rsidR="00AB2328" w:rsidRPr="000E5F23">
        <w:rPr>
          <w:rFonts w:cs="Times New Roman"/>
          <w:sz w:val="18"/>
          <w:szCs w:val="18"/>
        </w:rPr>
        <w:t>.</w:t>
      </w:r>
    </w:p>
  </w:endnote>
  <w:endnote w:id="29">
    <w:p w14:paraId="22B16D0F" w14:textId="4D3741BC" w:rsidR="00AB4518" w:rsidRPr="000E5F23" w:rsidRDefault="00AB4518" w:rsidP="004D1BD8">
      <w:pPr>
        <w:pStyle w:val="EndnoteText"/>
        <w:rPr>
          <w:sz w:val="18"/>
          <w:szCs w:val="18"/>
        </w:rPr>
      </w:pPr>
      <w:r w:rsidRPr="000E5F23">
        <w:rPr>
          <w:rStyle w:val="EndnoteReference"/>
          <w:sz w:val="18"/>
          <w:szCs w:val="18"/>
        </w:rPr>
        <w:endnoteRef/>
      </w:r>
      <w:r w:rsidRPr="000E5F23">
        <w:rPr>
          <w:sz w:val="18"/>
          <w:szCs w:val="18"/>
        </w:rPr>
        <w:t xml:space="preserve"> ACLED contains many actors with generic names such as unidentified armed group, unidentified militia, or rioters. Given the lack of information about these actors, we do not </w:t>
      </w:r>
      <w:r w:rsidR="005618AA" w:rsidRPr="000E5F23">
        <w:rPr>
          <w:sz w:val="18"/>
          <w:szCs w:val="18"/>
        </w:rPr>
        <w:t xml:space="preserve">include </w:t>
      </w:r>
      <w:r w:rsidRPr="000E5F23">
        <w:rPr>
          <w:sz w:val="18"/>
          <w:szCs w:val="18"/>
        </w:rPr>
        <w:t>them.</w:t>
      </w:r>
    </w:p>
  </w:endnote>
  <w:endnote w:id="30">
    <w:p w14:paraId="600E6416" w14:textId="431C99D2" w:rsidR="00AB4518" w:rsidRPr="004D1BD8" w:rsidRDefault="00AB4518" w:rsidP="000F089B">
      <w:pPr>
        <w:pStyle w:val="EndnoteText"/>
        <w:rPr>
          <w:sz w:val="22"/>
          <w:szCs w:val="22"/>
        </w:rPr>
      </w:pPr>
      <w:r w:rsidRPr="000E5F23">
        <w:rPr>
          <w:rStyle w:val="EndnoteReference"/>
          <w:sz w:val="18"/>
          <w:szCs w:val="18"/>
        </w:rPr>
        <w:endnoteRef/>
      </w:r>
      <w:r w:rsidRPr="000E5F23">
        <w:rPr>
          <w:sz w:val="18"/>
          <w:szCs w:val="18"/>
        </w:rPr>
        <w:t xml:space="preserve"> See, for example, PRIO GRID </w:t>
      </w:r>
      <w:r w:rsidR="00AB2328" w:rsidRPr="000E5F23">
        <w:rPr>
          <w:sz w:val="18"/>
          <w:szCs w:val="18"/>
        </w:rPr>
        <w:fldChar w:fldCharType="begin"/>
      </w:r>
      <w:r w:rsidR="00092080" w:rsidRPr="000E5F23">
        <w:rPr>
          <w:sz w:val="18"/>
          <w:szCs w:val="18"/>
        </w:rPr>
        <w:instrText xml:space="preserve"> ADDIN ZOTERO_ITEM CSL_CITATION {"citationID":"N1DxJuYO","properties":{"formattedCitation":"(Tollefsen et al., 2012)","plainCitation":"(Tollefsen et al., 2012)","noteIndex":29},"citationItems":[{"id":2244,"uris":["http://zotero.org/groups/2379885/items/U3Q98UEI"],"itemData":{"id":2244,"type":"article-journal","abstract":"Contributions to the quantitative civil war literature increasingly rely on geo-referenced data and disaggregated research designs. While this is a welcome trend, it necessitates geographic information systems (GIS) skills and imposes new challenges for data collection and analysis. So far, solutions to these challenges differ between studies, obstructing direct comparison of findings and hampering replication and extension of earlier work. This article presents a standardized structure for storing, manipulating, and analyzing high-resolution spatial data. PRIO-GRID is a vector grid network with a resolution of 0.5 x 0.5 decimal degrees, covering all terrestrial areas of the world. Gridded data comprise inherently apolitical entities; the grid cells are fixed in time and space, they are insensitive to political boundaries and developments, and they are completely exogenous to likely features of interest, such as civil war outbreak, ethnic settlement patterns, extreme weather events, or the spatial distribution of wealth. Moreover, unlike other disaggregated approaches, gridded data may be scaled up or down in a consistent manner by varying the resolution of the grid. The released dataset comes with cell-specific information on a large selection of political, economic, demographic, environmental, and conflict variables for all years, 1946-2008. A simple descriptive data assessment of population density and economic activity is offered to demonstrate how PRIO-GRID may be applied in quantitative social science research.","container-title":"Journal of Peace Research","DOI":"10.1177/0022343311431287","issue":"2","page":"363-374","title":"PRIO-GRID: A unified spatial data structure","volume":"49","author":[{"family":"Tollefsen","given":"Andreas F"},{"family":"Strand","given":"Håvard"},{"family":"Buhaug","given":"Halvard"}],"issued":{"date-parts":[["2012"]]}}}],"schema":"https://github.com/citation-style-language/schema/raw/master/csl-citation.json"} </w:instrText>
      </w:r>
      <w:r w:rsidR="00AB2328" w:rsidRPr="000E5F23">
        <w:rPr>
          <w:sz w:val="18"/>
          <w:szCs w:val="18"/>
        </w:rPr>
        <w:fldChar w:fldCharType="separate"/>
      </w:r>
      <w:r w:rsidR="00092080" w:rsidRPr="000E5F23">
        <w:rPr>
          <w:noProof/>
          <w:sz w:val="18"/>
          <w:szCs w:val="18"/>
        </w:rPr>
        <w:t>(Tollefsen et al., 2012)</w:t>
      </w:r>
      <w:r w:rsidR="00AB2328" w:rsidRPr="000E5F23">
        <w:rPr>
          <w:sz w:val="18"/>
          <w:szCs w:val="18"/>
        </w:rPr>
        <w:fldChar w:fldCharType="end"/>
      </w:r>
      <w:r w:rsidRPr="000E5F23">
        <w:rPr>
          <w:sz w:val="18"/>
          <w:szCs w:val="18"/>
        </w:rPr>
        <w:t xml:space="preserve"> that uses also grids 50 km</w:t>
      </w:r>
      <w:r w:rsidR="00784A59" w:rsidRPr="000E5F23">
        <w:rPr>
          <w:sz w:val="18"/>
          <w:szCs w:val="18"/>
        </w:rPr>
        <w:t>x</w:t>
      </w:r>
      <w:r w:rsidRPr="000E5F23">
        <w:rPr>
          <w:sz w:val="18"/>
          <w:szCs w:val="18"/>
        </w:rPr>
        <w:t>50 km.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327871"/>
      <w:docPartObj>
        <w:docPartGallery w:val="Page Numbers (Bottom of Page)"/>
        <w:docPartUnique/>
      </w:docPartObj>
    </w:sdtPr>
    <w:sdtEndPr>
      <w:rPr>
        <w:noProof/>
      </w:rPr>
    </w:sdtEndPr>
    <w:sdtContent>
      <w:p w14:paraId="6A78BA82" w14:textId="430C82E6" w:rsidR="0017266F" w:rsidRDefault="001726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329287" w14:textId="54E18358" w:rsidR="0098202F" w:rsidRDefault="009820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00672" w14:textId="77777777" w:rsidR="006454FF" w:rsidRDefault="006454FF" w:rsidP="005F6439">
      <w:pPr>
        <w:spacing w:after="0" w:line="240" w:lineRule="auto"/>
      </w:pPr>
      <w:r>
        <w:separator/>
      </w:r>
    </w:p>
  </w:footnote>
  <w:footnote w:type="continuationSeparator" w:id="0">
    <w:p w14:paraId="05C74C30" w14:textId="77777777" w:rsidR="006454FF" w:rsidRDefault="006454FF" w:rsidP="005F6439">
      <w:pPr>
        <w:spacing w:after="0" w:line="240" w:lineRule="auto"/>
      </w:pPr>
      <w:r>
        <w:continuationSeparator/>
      </w:r>
    </w:p>
  </w:footnote>
  <w:footnote w:type="continuationNotice" w:id="1">
    <w:p w14:paraId="47E66B03" w14:textId="77777777" w:rsidR="006454FF" w:rsidRDefault="006454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5554"/>
    <w:multiLevelType w:val="hybridMultilevel"/>
    <w:tmpl w:val="8C74BDA2"/>
    <w:lvl w:ilvl="0" w:tplc="837A86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B4E5D"/>
    <w:multiLevelType w:val="hybridMultilevel"/>
    <w:tmpl w:val="0AB289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7C6A29"/>
    <w:multiLevelType w:val="hybridMultilevel"/>
    <w:tmpl w:val="C4382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DA798E"/>
    <w:multiLevelType w:val="hybridMultilevel"/>
    <w:tmpl w:val="2B969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827B6F"/>
    <w:multiLevelType w:val="hybridMultilevel"/>
    <w:tmpl w:val="5E44F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4050A"/>
    <w:multiLevelType w:val="hybridMultilevel"/>
    <w:tmpl w:val="037297FA"/>
    <w:lvl w:ilvl="0" w:tplc="595A333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A302C2"/>
    <w:multiLevelType w:val="hybridMultilevel"/>
    <w:tmpl w:val="15887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97B0E"/>
    <w:multiLevelType w:val="hybridMultilevel"/>
    <w:tmpl w:val="1AB4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926A68"/>
    <w:multiLevelType w:val="hybridMultilevel"/>
    <w:tmpl w:val="197604B2"/>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311E2D"/>
    <w:multiLevelType w:val="hybridMultilevel"/>
    <w:tmpl w:val="DFF8D72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365380D"/>
    <w:multiLevelType w:val="hybridMultilevel"/>
    <w:tmpl w:val="FF088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E6E63"/>
    <w:multiLevelType w:val="multilevel"/>
    <w:tmpl w:val="4200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43154"/>
    <w:multiLevelType w:val="hybridMultilevel"/>
    <w:tmpl w:val="32182A5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195C28"/>
    <w:multiLevelType w:val="hybridMultilevel"/>
    <w:tmpl w:val="67BAD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EB3A5E"/>
    <w:multiLevelType w:val="hybridMultilevel"/>
    <w:tmpl w:val="CE9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C37F68"/>
    <w:multiLevelType w:val="hybridMultilevel"/>
    <w:tmpl w:val="243C5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BC043D"/>
    <w:multiLevelType w:val="hybridMultilevel"/>
    <w:tmpl w:val="7B4C7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72436A"/>
    <w:multiLevelType w:val="hybridMultilevel"/>
    <w:tmpl w:val="E4B2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E7806E9"/>
    <w:multiLevelType w:val="hybridMultilevel"/>
    <w:tmpl w:val="7C7645D2"/>
    <w:lvl w:ilvl="0" w:tplc="5B7AAE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355CBE"/>
    <w:multiLevelType w:val="hybridMultilevel"/>
    <w:tmpl w:val="738EA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E02941"/>
    <w:multiLevelType w:val="hybridMultilevel"/>
    <w:tmpl w:val="18B40392"/>
    <w:lvl w:ilvl="0" w:tplc="70C6F1BA">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9E25B9"/>
    <w:multiLevelType w:val="hybridMultilevel"/>
    <w:tmpl w:val="D990F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F75ED5"/>
    <w:multiLevelType w:val="hybridMultilevel"/>
    <w:tmpl w:val="078E55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E8C74DF"/>
    <w:multiLevelType w:val="hybridMultilevel"/>
    <w:tmpl w:val="7F0E9AA6"/>
    <w:lvl w:ilvl="0" w:tplc="F9FA835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223802"/>
    <w:multiLevelType w:val="hybridMultilevel"/>
    <w:tmpl w:val="A1467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32450A"/>
    <w:multiLevelType w:val="hybridMultilevel"/>
    <w:tmpl w:val="8A52D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095ADA"/>
    <w:multiLevelType w:val="hybridMultilevel"/>
    <w:tmpl w:val="6F98B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8F12D8"/>
    <w:multiLevelType w:val="hybridMultilevel"/>
    <w:tmpl w:val="CC5A25B4"/>
    <w:lvl w:ilvl="0" w:tplc="E47C1F94">
      <w:start w:val="1"/>
      <w:numFmt w:val="bullet"/>
      <w:lvlText w:val=""/>
      <w:lvlJc w:val="left"/>
      <w:pPr>
        <w:ind w:left="720" w:hanging="360"/>
      </w:pPr>
      <w:rPr>
        <w:rFonts w:ascii="Wingdings" w:eastAsiaTheme="minorHAnsi"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BF0C6E"/>
    <w:multiLevelType w:val="hybridMultilevel"/>
    <w:tmpl w:val="08B0A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F77970"/>
    <w:multiLevelType w:val="hybridMultilevel"/>
    <w:tmpl w:val="5CBAC4A8"/>
    <w:lvl w:ilvl="0" w:tplc="5F4C72C8">
      <w:start w:val="1"/>
      <w:numFmt w:val="decimal"/>
      <w:lvlText w:val="%1."/>
      <w:lvlJc w:val="left"/>
      <w:pPr>
        <w:ind w:left="720" w:hanging="360"/>
      </w:pPr>
      <w:rPr>
        <w:rFonts w:ascii="Times New Roman" w:hAnsi="Times New Roman" w:cstheme="maj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6F710F9"/>
    <w:multiLevelType w:val="hybridMultilevel"/>
    <w:tmpl w:val="64A0C2EA"/>
    <w:lvl w:ilvl="0" w:tplc="0332E65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8353C7F"/>
    <w:multiLevelType w:val="hybridMultilevel"/>
    <w:tmpl w:val="03985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734E8A"/>
    <w:multiLevelType w:val="hybridMultilevel"/>
    <w:tmpl w:val="90069CB8"/>
    <w:lvl w:ilvl="0" w:tplc="AAE223D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BEB0F41"/>
    <w:multiLevelType w:val="hybridMultilevel"/>
    <w:tmpl w:val="58788EB8"/>
    <w:lvl w:ilvl="0" w:tplc="45D209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D512927"/>
    <w:multiLevelType w:val="multilevel"/>
    <w:tmpl w:val="F726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9E299A"/>
    <w:multiLevelType w:val="hybridMultilevel"/>
    <w:tmpl w:val="6B54D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2FA54B6"/>
    <w:multiLevelType w:val="hybridMultilevel"/>
    <w:tmpl w:val="139CA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F61CD6"/>
    <w:multiLevelType w:val="hybridMultilevel"/>
    <w:tmpl w:val="DF7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DE396D"/>
    <w:multiLevelType w:val="hybridMultilevel"/>
    <w:tmpl w:val="82682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4B4C80"/>
    <w:multiLevelType w:val="hybridMultilevel"/>
    <w:tmpl w:val="2FD44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DF3399"/>
    <w:multiLevelType w:val="hybridMultilevel"/>
    <w:tmpl w:val="2F6A5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ED6ACF"/>
    <w:multiLevelType w:val="hybridMultilevel"/>
    <w:tmpl w:val="B2E0C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A344AC"/>
    <w:multiLevelType w:val="hybridMultilevel"/>
    <w:tmpl w:val="8A240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D17558"/>
    <w:multiLevelType w:val="hybridMultilevel"/>
    <w:tmpl w:val="8670DA7E"/>
    <w:lvl w:ilvl="0" w:tplc="4850957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210204"/>
    <w:multiLevelType w:val="hybridMultilevel"/>
    <w:tmpl w:val="539E3150"/>
    <w:lvl w:ilvl="0" w:tplc="7B32B16C">
      <w:start w:val="1"/>
      <w:numFmt w:val="decimal"/>
      <w:lvlText w:val="%1."/>
      <w:lvlJc w:val="left"/>
      <w:pPr>
        <w:ind w:left="720" w:hanging="360"/>
      </w:pPr>
      <w:rPr>
        <w:rFonts w:ascii="Times New Roman" w:hAnsi="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D043D0"/>
    <w:multiLevelType w:val="hybridMultilevel"/>
    <w:tmpl w:val="6CEAD73A"/>
    <w:lvl w:ilvl="0" w:tplc="F79A7B0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C080439"/>
    <w:multiLevelType w:val="hybridMultilevel"/>
    <w:tmpl w:val="3C001772"/>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F937892"/>
    <w:multiLevelType w:val="hybridMultilevel"/>
    <w:tmpl w:val="8F705E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5863720">
    <w:abstractNumId w:val="24"/>
  </w:num>
  <w:num w:numId="2" w16cid:durableId="2145153454">
    <w:abstractNumId w:val="32"/>
  </w:num>
  <w:num w:numId="3" w16cid:durableId="106242684">
    <w:abstractNumId w:val="5"/>
  </w:num>
  <w:num w:numId="4" w16cid:durableId="102967367">
    <w:abstractNumId w:val="35"/>
  </w:num>
  <w:num w:numId="5" w16cid:durableId="1255284465">
    <w:abstractNumId w:val="20"/>
  </w:num>
  <w:num w:numId="6" w16cid:durableId="868950163">
    <w:abstractNumId w:val="43"/>
  </w:num>
  <w:num w:numId="7" w16cid:durableId="1858349630">
    <w:abstractNumId w:val="3"/>
  </w:num>
  <w:num w:numId="8" w16cid:durableId="610209725">
    <w:abstractNumId w:val="34"/>
  </w:num>
  <w:num w:numId="9" w16cid:durableId="1617716291">
    <w:abstractNumId w:val="23"/>
  </w:num>
  <w:num w:numId="10" w16cid:durableId="1240871445">
    <w:abstractNumId w:val="18"/>
  </w:num>
  <w:num w:numId="11" w16cid:durableId="1705591882">
    <w:abstractNumId w:val="0"/>
  </w:num>
  <w:num w:numId="12" w16cid:durableId="1037585275">
    <w:abstractNumId w:val="36"/>
  </w:num>
  <w:num w:numId="13" w16cid:durableId="1642733817">
    <w:abstractNumId w:val="41"/>
  </w:num>
  <w:num w:numId="14" w16cid:durableId="999818398">
    <w:abstractNumId w:val="14"/>
  </w:num>
  <w:num w:numId="15" w16cid:durableId="167990585">
    <w:abstractNumId w:val="25"/>
  </w:num>
  <w:num w:numId="16" w16cid:durableId="519046785">
    <w:abstractNumId w:val="16"/>
  </w:num>
  <w:num w:numId="17" w16cid:durableId="1015962891">
    <w:abstractNumId w:val="22"/>
  </w:num>
  <w:num w:numId="18" w16cid:durableId="1314599015">
    <w:abstractNumId w:val="33"/>
  </w:num>
  <w:num w:numId="19" w16cid:durableId="1304116516">
    <w:abstractNumId w:val="9"/>
  </w:num>
  <w:num w:numId="20" w16cid:durableId="321588260">
    <w:abstractNumId w:val="13"/>
  </w:num>
  <w:num w:numId="21" w16cid:durableId="1054622257">
    <w:abstractNumId w:val="17"/>
  </w:num>
  <w:num w:numId="22" w16cid:durableId="1742170770">
    <w:abstractNumId w:val="6"/>
  </w:num>
  <w:num w:numId="23" w16cid:durableId="1691449603">
    <w:abstractNumId w:val="4"/>
  </w:num>
  <w:num w:numId="24" w16cid:durableId="1839883521">
    <w:abstractNumId w:val="2"/>
  </w:num>
  <w:num w:numId="25" w16cid:durableId="129253392">
    <w:abstractNumId w:val="38"/>
  </w:num>
  <w:num w:numId="26" w16cid:durableId="25252995">
    <w:abstractNumId w:val="10"/>
  </w:num>
  <w:num w:numId="27" w16cid:durableId="1295789720">
    <w:abstractNumId w:val="8"/>
  </w:num>
  <w:num w:numId="28" w16cid:durableId="838352800">
    <w:abstractNumId w:val="1"/>
  </w:num>
  <w:num w:numId="29" w16cid:durableId="676349055">
    <w:abstractNumId w:val="39"/>
  </w:num>
  <w:num w:numId="30" w16cid:durableId="1575164910">
    <w:abstractNumId w:val="40"/>
  </w:num>
  <w:num w:numId="31" w16cid:durableId="149638885">
    <w:abstractNumId w:val="47"/>
  </w:num>
  <w:num w:numId="32" w16cid:durableId="1616255082">
    <w:abstractNumId w:val="12"/>
  </w:num>
  <w:num w:numId="33" w16cid:durableId="563638170">
    <w:abstractNumId w:val="31"/>
  </w:num>
  <w:num w:numId="34" w16cid:durableId="457794597">
    <w:abstractNumId w:val="37"/>
  </w:num>
  <w:num w:numId="35" w16cid:durableId="1724330370">
    <w:abstractNumId w:val="7"/>
  </w:num>
  <w:num w:numId="36" w16cid:durableId="2077433071">
    <w:abstractNumId w:val="26"/>
  </w:num>
  <w:num w:numId="37" w16cid:durableId="601575332">
    <w:abstractNumId w:val="28"/>
  </w:num>
  <w:num w:numId="38" w16cid:durableId="434205711">
    <w:abstractNumId w:val="11"/>
  </w:num>
  <w:num w:numId="39" w16cid:durableId="1690526580">
    <w:abstractNumId w:val="45"/>
  </w:num>
  <w:num w:numId="40" w16cid:durableId="2088382223">
    <w:abstractNumId w:val="27"/>
  </w:num>
  <w:num w:numId="41" w16cid:durableId="1335913888">
    <w:abstractNumId w:val="46"/>
  </w:num>
  <w:num w:numId="42" w16cid:durableId="425078523">
    <w:abstractNumId w:val="15"/>
  </w:num>
  <w:num w:numId="43" w16cid:durableId="101582506">
    <w:abstractNumId w:val="21"/>
  </w:num>
  <w:num w:numId="44" w16cid:durableId="1323658162">
    <w:abstractNumId w:val="19"/>
  </w:num>
  <w:num w:numId="45" w16cid:durableId="1383671993">
    <w:abstractNumId w:val="44"/>
  </w:num>
  <w:num w:numId="46" w16cid:durableId="1248229302">
    <w:abstractNumId w:val="30"/>
  </w:num>
  <w:num w:numId="47" w16cid:durableId="1343699254">
    <w:abstractNumId w:val="42"/>
  </w:num>
  <w:num w:numId="48" w16cid:durableId="158106406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Katerina Tkacova">
    <w15:presenceInfo w15:providerId="AD" w15:userId="S::polf0725@ox.ac.uk::f1431b4b-faec-4247-beef-00a3ede886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hideSpellingErrors/>
  <w:hideGrammaticalErrors/>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en-US" w:vendorID="64" w:dllVersion="6" w:nlCheck="1" w:checkStyle="1"/>
  <w:activeWritingStyle w:appName="MSWord" w:lang="es-ES"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IxtrS0NDM1MTY0tbBQ0lEKTi0uzszPAykwN6sFAM2M268tAAAA"/>
  </w:docVars>
  <w:rsids>
    <w:rsidRoot w:val="00C75C2B"/>
    <w:rsid w:val="00000996"/>
    <w:rsid w:val="00000DE0"/>
    <w:rsid w:val="00000F66"/>
    <w:rsid w:val="00001E35"/>
    <w:rsid w:val="0000354A"/>
    <w:rsid w:val="0000354C"/>
    <w:rsid w:val="000039AF"/>
    <w:rsid w:val="00003ACD"/>
    <w:rsid w:val="00003BB8"/>
    <w:rsid w:val="000045B9"/>
    <w:rsid w:val="00004C3F"/>
    <w:rsid w:val="00005498"/>
    <w:rsid w:val="000056C0"/>
    <w:rsid w:val="00005746"/>
    <w:rsid w:val="00005893"/>
    <w:rsid w:val="0000647B"/>
    <w:rsid w:val="00006E61"/>
    <w:rsid w:val="00006F08"/>
    <w:rsid w:val="0000726E"/>
    <w:rsid w:val="000076CE"/>
    <w:rsid w:val="00007BD6"/>
    <w:rsid w:val="0001040A"/>
    <w:rsid w:val="00010628"/>
    <w:rsid w:val="000112CD"/>
    <w:rsid w:val="00011CF4"/>
    <w:rsid w:val="00012283"/>
    <w:rsid w:val="000122F2"/>
    <w:rsid w:val="00012933"/>
    <w:rsid w:val="00012E2B"/>
    <w:rsid w:val="00012E76"/>
    <w:rsid w:val="000133CD"/>
    <w:rsid w:val="00013861"/>
    <w:rsid w:val="0001398D"/>
    <w:rsid w:val="00014187"/>
    <w:rsid w:val="00014452"/>
    <w:rsid w:val="00014709"/>
    <w:rsid w:val="00014C63"/>
    <w:rsid w:val="00014DE5"/>
    <w:rsid w:val="00014FF0"/>
    <w:rsid w:val="0001597F"/>
    <w:rsid w:val="0001708B"/>
    <w:rsid w:val="00017C72"/>
    <w:rsid w:val="0002010D"/>
    <w:rsid w:val="000204B2"/>
    <w:rsid w:val="000209D8"/>
    <w:rsid w:val="000211B1"/>
    <w:rsid w:val="000213B7"/>
    <w:rsid w:val="0002161D"/>
    <w:rsid w:val="00021904"/>
    <w:rsid w:val="00021A90"/>
    <w:rsid w:val="0002254B"/>
    <w:rsid w:val="00022816"/>
    <w:rsid w:val="0002281F"/>
    <w:rsid w:val="00022DC6"/>
    <w:rsid w:val="00022DEF"/>
    <w:rsid w:val="000238BE"/>
    <w:rsid w:val="000239A2"/>
    <w:rsid w:val="00024595"/>
    <w:rsid w:val="00024FAA"/>
    <w:rsid w:val="0002732B"/>
    <w:rsid w:val="0002799F"/>
    <w:rsid w:val="000302B0"/>
    <w:rsid w:val="000308A1"/>
    <w:rsid w:val="00030B1A"/>
    <w:rsid w:val="00030B76"/>
    <w:rsid w:val="00031FDB"/>
    <w:rsid w:val="00032F21"/>
    <w:rsid w:val="00033409"/>
    <w:rsid w:val="000336C5"/>
    <w:rsid w:val="00033738"/>
    <w:rsid w:val="000339EE"/>
    <w:rsid w:val="00033A71"/>
    <w:rsid w:val="000341C1"/>
    <w:rsid w:val="0003443D"/>
    <w:rsid w:val="00034873"/>
    <w:rsid w:val="00034EB7"/>
    <w:rsid w:val="00035DCC"/>
    <w:rsid w:val="000404B7"/>
    <w:rsid w:val="00041701"/>
    <w:rsid w:val="0004173A"/>
    <w:rsid w:val="000419F7"/>
    <w:rsid w:val="00042A6B"/>
    <w:rsid w:val="00042F09"/>
    <w:rsid w:val="0004404F"/>
    <w:rsid w:val="0004416C"/>
    <w:rsid w:val="0004433C"/>
    <w:rsid w:val="000445CA"/>
    <w:rsid w:val="00044FD5"/>
    <w:rsid w:val="00045358"/>
    <w:rsid w:val="000459AE"/>
    <w:rsid w:val="00045E5D"/>
    <w:rsid w:val="00046576"/>
    <w:rsid w:val="0004795D"/>
    <w:rsid w:val="00050A9B"/>
    <w:rsid w:val="00050C5A"/>
    <w:rsid w:val="0005154A"/>
    <w:rsid w:val="000515BC"/>
    <w:rsid w:val="00051B83"/>
    <w:rsid w:val="000524E3"/>
    <w:rsid w:val="000525FB"/>
    <w:rsid w:val="00052BB2"/>
    <w:rsid w:val="00052D36"/>
    <w:rsid w:val="00053881"/>
    <w:rsid w:val="00053C76"/>
    <w:rsid w:val="00053F93"/>
    <w:rsid w:val="00054091"/>
    <w:rsid w:val="0005415A"/>
    <w:rsid w:val="00054CEB"/>
    <w:rsid w:val="000550C2"/>
    <w:rsid w:val="00055B3C"/>
    <w:rsid w:val="00055F12"/>
    <w:rsid w:val="0005736F"/>
    <w:rsid w:val="00057422"/>
    <w:rsid w:val="000578BE"/>
    <w:rsid w:val="00057E97"/>
    <w:rsid w:val="0006095A"/>
    <w:rsid w:val="00060970"/>
    <w:rsid w:val="00060EE5"/>
    <w:rsid w:val="00061382"/>
    <w:rsid w:val="0006200B"/>
    <w:rsid w:val="00064C02"/>
    <w:rsid w:val="00064DDD"/>
    <w:rsid w:val="00064E52"/>
    <w:rsid w:val="00064F56"/>
    <w:rsid w:val="00065667"/>
    <w:rsid w:val="00065A76"/>
    <w:rsid w:val="00065AEB"/>
    <w:rsid w:val="00065BE1"/>
    <w:rsid w:val="000661C1"/>
    <w:rsid w:val="00066E60"/>
    <w:rsid w:val="00066F6B"/>
    <w:rsid w:val="000675E0"/>
    <w:rsid w:val="00067F3B"/>
    <w:rsid w:val="0007000B"/>
    <w:rsid w:val="00070176"/>
    <w:rsid w:val="000708E7"/>
    <w:rsid w:val="00070B3E"/>
    <w:rsid w:val="00070D80"/>
    <w:rsid w:val="00070E21"/>
    <w:rsid w:val="00070ED0"/>
    <w:rsid w:val="00071464"/>
    <w:rsid w:val="000716A4"/>
    <w:rsid w:val="000718B3"/>
    <w:rsid w:val="00072B1F"/>
    <w:rsid w:val="000732A3"/>
    <w:rsid w:val="00073440"/>
    <w:rsid w:val="0007455E"/>
    <w:rsid w:val="00074E00"/>
    <w:rsid w:val="00075BCA"/>
    <w:rsid w:val="00076FCE"/>
    <w:rsid w:val="000804B5"/>
    <w:rsid w:val="000807AD"/>
    <w:rsid w:val="00080B04"/>
    <w:rsid w:val="00080D13"/>
    <w:rsid w:val="00080E53"/>
    <w:rsid w:val="00081051"/>
    <w:rsid w:val="000818A2"/>
    <w:rsid w:val="00081C4D"/>
    <w:rsid w:val="00081D37"/>
    <w:rsid w:val="000825E6"/>
    <w:rsid w:val="000827D9"/>
    <w:rsid w:val="00083FEA"/>
    <w:rsid w:val="00084030"/>
    <w:rsid w:val="000844AC"/>
    <w:rsid w:val="00085484"/>
    <w:rsid w:val="000856C3"/>
    <w:rsid w:val="00085AFD"/>
    <w:rsid w:val="00086216"/>
    <w:rsid w:val="000868F1"/>
    <w:rsid w:val="0008735C"/>
    <w:rsid w:val="00087C5D"/>
    <w:rsid w:val="0009069F"/>
    <w:rsid w:val="000910AF"/>
    <w:rsid w:val="00091B82"/>
    <w:rsid w:val="00091BEB"/>
    <w:rsid w:val="00091D7E"/>
    <w:rsid w:val="00092080"/>
    <w:rsid w:val="00092160"/>
    <w:rsid w:val="00092DF2"/>
    <w:rsid w:val="000935E6"/>
    <w:rsid w:val="00094081"/>
    <w:rsid w:val="000941E8"/>
    <w:rsid w:val="0009421E"/>
    <w:rsid w:val="00095D7A"/>
    <w:rsid w:val="00096069"/>
    <w:rsid w:val="00096608"/>
    <w:rsid w:val="00096734"/>
    <w:rsid w:val="00096812"/>
    <w:rsid w:val="00096DC7"/>
    <w:rsid w:val="000970ED"/>
    <w:rsid w:val="00097BA2"/>
    <w:rsid w:val="000A08F5"/>
    <w:rsid w:val="000A0A6A"/>
    <w:rsid w:val="000A0BB6"/>
    <w:rsid w:val="000A0FC5"/>
    <w:rsid w:val="000A1F57"/>
    <w:rsid w:val="000A3493"/>
    <w:rsid w:val="000A370F"/>
    <w:rsid w:val="000A3C28"/>
    <w:rsid w:val="000A42FB"/>
    <w:rsid w:val="000A4415"/>
    <w:rsid w:val="000A4C54"/>
    <w:rsid w:val="000A5182"/>
    <w:rsid w:val="000A538A"/>
    <w:rsid w:val="000A5BC7"/>
    <w:rsid w:val="000A606D"/>
    <w:rsid w:val="000A60D5"/>
    <w:rsid w:val="000A6C56"/>
    <w:rsid w:val="000A7F43"/>
    <w:rsid w:val="000B0037"/>
    <w:rsid w:val="000B03D8"/>
    <w:rsid w:val="000B0A36"/>
    <w:rsid w:val="000B0D42"/>
    <w:rsid w:val="000B1511"/>
    <w:rsid w:val="000B24E5"/>
    <w:rsid w:val="000B2F9C"/>
    <w:rsid w:val="000B3C79"/>
    <w:rsid w:val="000B3F0A"/>
    <w:rsid w:val="000B40A5"/>
    <w:rsid w:val="000B431E"/>
    <w:rsid w:val="000B4C16"/>
    <w:rsid w:val="000B4FDC"/>
    <w:rsid w:val="000B5C49"/>
    <w:rsid w:val="000B5CA0"/>
    <w:rsid w:val="000B604B"/>
    <w:rsid w:val="000B6D4E"/>
    <w:rsid w:val="000B7E00"/>
    <w:rsid w:val="000C091E"/>
    <w:rsid w:val="000C09BF"/>
    <w:rsid w:val="000C0C85"/>
    <w:rsid w:val="000C137D"/>
    <w:rsid w:val="000C14CB"/>
    <w:rsid w:val="000C1A76"/>
    <w:rsid w:val="000C2201"/>
    <w:rsid w:val="000C25DC"/>
    <w:rsid w:val="000C2844"/>
    <w:rsid w:val="000C2E8F"/>
    <w:rsid w:val="000C4B29"/>
    <w:rsid w:val="000C5273"/>
    <w:rsid w:val="000C62FF"/>
    <w:rsid w:val="000C66EA"/>
    <w:rsid w:val="000C6B61"/>
    <w:rsid w:val="000C7914"/>
    <w:rsid w:val="000C7A4F"/>
    <w:rsid w:val="000C7BC7"/>
    <w:rsid w:val="000D046C"/>
    <w:rsid w:val="000D0C63"/>
    <w:rsid w:val="000D0EB6"/>
    <w:rsid w:val="000D0F8A"/>
    <w:rsid w:val="000D2C76"/>
    <w:rsid w:val="000D2DCE"/>
    <w:rsid w:val="000D2EA7"/>
    <w:rsid w:val="000D369C"/>
    <w:rsid w:val="000D3D72"/>
    <w:rsid w:val="000D3EA0"/>
    <w:rsid w:val="000D3FE2"/>
    <w:rsid w:val="000D47DE"/>
    <w:rsid w:val="000D4841"/>
    <w:rsid w:val="000D500E"/>
    <w:rsid w:val="000D54D0"/>
    <w:rsid w:val="000D59E4"/>
    <w:rsid w:val="000D65BC"/>
    <w:rsid w:val="000D6747"/>
    <w:rsid w:val="000D6871"/>
    <w:rsid w:val="000D6A78"/>
    <w:rsid w:val="000E0B05"/>
    <w:rsid w:val="000E18BF"/>
    <w:rsid w:val="000E3169"/>
    <w:rsid w:val="000E3B5F"/>
    <w:rsid w:val="000E50DE"/>
    <w:rsid w:val="000E5A77"/>
    <w:rsid w:val="000E5F23"/>
    <w:rsid w:val="000E5FD9"/>
    <w:rsid w:val="000E60A0"/>
    <w:rsid w:val="000E6F69"/>
    <w:rsid w:val="000E7190"/>
    <w:rsid w:val="000E7466"/>
    <w:rsid w:val="000E76C3"/>
    <w:rsid w:val="000F0698"/>
    <w:rsid w:val="000F06E5"/>
    <w:rsid w:val="000F089B"/>
    <w:rsid w:val="000F0CC5"/>
    <w:rsid w:val="000F0D82"/>
    <w:rsid w:val="000F1048"/>
    <w:rsid w:val="000F17E6"/>
    <w:rsid w:val="000F20D1"/>
    <w:rsid w:val="000F25AC"/>
    <w:rsid w:val="000F2864"/>
    <w:rsid w:val="000F28C3"/>
    <w:rsid w:val="000F34CA"/>
    <w:rsid w:val="000F3F43"/>
    <w:rsid w:val="000F452F"/>
    <w:rsid w:val="000F4850"/>
    <w:rsid w:val="000F5305"/>
    <w:rsid w:val="000F644E"/>
    <w:rsid w:val="000F672C"/>
    <w:rsid w:val="000F6A61"/>
    <w:rsid w:val="000F6FAA"/>
    <w:rsid w:val="000F71AC"/>
    <w:rsid w:val="001008CC"/>
    <w:rsid w:val="0010160E"/>
    <w:rsid w:val="00101E66"/>
    <w:rsid w:val="00102559"/>
    <w:rsid w:val="00102D60"/>
    <w:rsid w:val="00102DFD"/>
    <w:rsid w:val="00103672"/>
    <w:rsid w:val="00103AC3"/>
    <w:rsid w:val="00103CAC"/>
    <w:rsid w:val="00103F51"/>
    <w:rsid w:val="0010418D"/>
    <w:rsid w:val="00104550"/>
    <w:rsid w:val="00104F9D"/>
    <w:rsid w:val="001056C3"/>
    <w:rsid w:val="00105C0E"/>
    <w:rsid w:val="00105F34"/>
    <w:rsid w:val="00105FFC"/>
    <w:rsid w:val="00106C16"/>
    <w:rsid w:val="00106ED1"/>
    <w:rsid w:val="001070AC"/>
    <w:rsid w:val="00107500"/>
    <w:rsid w:val="001076FA"/>
    <w:rsid w:val="001079D3"/>
    <w:rsid w:val="00107EE6"/>
    <w:rsid w:val="0011003A"/>
    <w:rsid w:val="00111E64"/>
    <w:rsid w:val="001125CE"/>
    <w:rsid w:val="00113431"/>
    <w:rsid w:val="00113930"/>
    <w:rsid w:val="00114B40"/>
    <w:rsid w:val="001150B2"/>
    <w:rsid w:val="00115104"/>
    <w:rsid w:val="0011596C"/>
    <w:rsid w:val="0011695E"/>
    <w:rsid w:val="00116F50"/>
    <w:rsid w:val="00117348"/>
    <w:rsid w:val="00117415"/>
    <w:rsid w:val="00117BD4"/>
    <w:rsid w:val="0012066E"/>
    <w:rsid w:val="0012087F"/>
    <w:rsid w:val="001218DC"/>
    <w:rsid w:val="00121C9F"/>
    <w:rsid w:val="00121EB0"/>
    <w:rsid w:val="0012263A"/>
    <w:rsid w:val="00122919"/>
    <w:rsid w:val="00122B27"/>
    <w:rsid w:val="00122EEB"/>
    <w:rsid w:val="0012328A"/>
    <w:rsid w:val="0012423F"/>
    <w:rsid w:val="00124942"/>
    <w:rsid w:val="00124CAB"/>
    <w:rsid w:val="00125A6C"/>
    <w:rsid w:val="00125AF1"/>
    <w:rsid w:val="00125F1E"/>
    <w:rsid w:val="0012647C"/>
    <w:rsid w:val="0012650B"/>
    <w:rsid w:val="00126FEC"/>
    <w:rsid w:val="001275FE"/>
    <w:rsid w:val="00127D79"/>
    <w:rsid w:val="00130FD4"/>
    <w:rsid w:val="0013133F"/>
    <w:rsid w:val="00132106"/>
    <w:rsid w:val="00132933"/>
    <w:rsid w:val="00132C06"/>
    <w:rsid w:val="00132CDE"/>
    <w:rsid w:val="00133D00"/>
    <w:rsid w:val="00134586"/>
    <w:rsid w:val="001350AD"/>
    <w:rsid w:val="00135DF5"/>
    <w:rsid w:val="0013666E"/>
    <w:rsid w:val="001371FC"/>
    <w:rsid w:val="0013726C"/>
    <w:rsid w:val="001403FC"/>
    <w:rsid w:val="00140450"/>
    <w:rsid w:val="00140C7C"/>
    <w:rsid w:val="00141316"/>
    <w:rsid w:val="00141EEC"/>
    <w:rsid w:val="001423EB"/>
    <w:rsid w:val="0014289D"/>
    <w:rsid w:val="001429CF"/>
    <w:rsid w:val="0014334A"/>
    <w:rsid w:val="00143B38"/>
    <w:rsid w:val="0014488A"/>
    <w:rsid w:val="001449DA"/>
    <w:rsid w:val="0014512B"/>
    <w:rsid w:val="00145508"/>
    <w:rsid w:val="001457BD"/>
    <w:rsid w:val="00145B18"/>
    <w:rsid w:val="00147272"/>
    <w:rsid w:val="001476BD"/>
    <w:rsid w:val="0014771C"/>
    <w:rsid w:val="00147ED4"/>
    <w:rsid w:val="00150159"/>
    <w:rsid w:val="0015065A"/>
    <w:rsid w:val="0015103E"/>
    <w:rsid w:val="0015218C"/>
    <w:rsid w:val="00152DB4"/>
    <w:rsid w:val="00152E0B"/>
    <w:rsid w:val="00154269"/>
    <w:rsid w:val="00154C4C"/>
    <w:rsid w:val="001551FA"/>
    <w:rsid w:val="0015680E"/>
    <w:rsid w:val="00157D1B"/>
    <w:rsid w:val="00160016"/>
    <w:rsid w:val="0016028D"/>
    <w:rsid w:val="00160DF7"/>
    <w:rsid w:val="00160ECD"/>
    <w:rsid w:val="0016146C"/>
    <w:rsid w:val="00161617"/>
    <w:rsid w:val="00161E2D"/>
    <w:rsid w:val="00162127"/>
    <w:rsid w:val="001621FD"/>
    <w:rsid w:val="00162731"/>
    <w:rsid w:val="00162C11"/>
    <w:rsid w:val="0016331B"/>
    <w:rsid w:val="001636DF"/>
    <w:rsid w:val="00163AC9"/>
    <w:rsid w:val="00163B02"/>
    <w:rsid w:val="001646BD"/>
    <w:rsid w:val="00164A4C"/>
    <w:rsid w:val="00164BEA"/>
    <w:rsid w:val="00164BF6"/>
    <w:rsid w:val="0016534B"/>
    <w:rsid w:val="001655C7"/>
    <w:rsid w:val="00167373"/>
    <w:rsid w:val="00167B18"/>
    <w:rsid w:val="00167E01"/>
    <w:rsid w:val="00171220"/>
    <w:rsid w:val="00171299"/>
    <w:rsid w:val="001713DC"/>
    <w:rsid w:val="00171C0B"/>
    <w:rsid w:val="001723B3"/>
    <w:rsid w:val="0017266F"/>
    <w:rsid w:val="001736CB"/>
    <w:rsid w:val="00173902"/>
    <w:rsid w:val="00173B80"/>
    <w:rsid w:val="00173BD3"/>
    <w:rsid w:val="00173BF9"/>
    <w:rsid w:val="0017439F"/>
    <w:rsid w:val="001744D4"/>
    <w:rsid w:val="00174D2F"/>
    <w:rsid w:val="001759C7"/>
    <w:rsid w:val="00176660"/>
    <w:rsid w:val="001808B1"/>
    <w:rsid w:val="00180A79"/>
    <w:rsid w:val="00181C2C"/>
    <w:rsid w:val="001831B6"/>
    <w:rsid w:val="00183316"/>
    <w:rsid w:val="00183647"/>
    <w:rsid w:val="00183899"/>
    <w:rsid w:val="00183E30"/>
    <w:rsid w:val="00183EAB"/>
    <w:rsid w:val="001850C0"/>
    <w:rsid w:val="00185CA6"/>
    <w:rsid w:val="00185F68"/>
    <w:rsid w:val="001864F3"/>
    <w:rsid w:val="00186775"/>
    <w:rsid w:val="00187857"/>
    <w:rsid w:val="00190C00"/>
    <w:rsid w:val="00190E4E"/>
    <w:rsid w:val="00192487"/>
    <w:rsid w:val="00192B39"/>
    <w:rsid w:val="00193784"/>
    <w:rsid w:val="00193CB8"/>
    <w:rsid w:val="001958A1"/>
    <w:rsid w:val="00195B92"/>
    <w:rsid w:val="0019680D"/>
    <w:rsid w:val="00196B26"/>
    <w:rsid w:val="001A0203"/>
    <w:rsid w:val="001A06B7"/>
    <w:rsid w:val="001A0733"/>
    <w:rsid w:val="001A18CE"/>
    <w:rsid w:val="001A1948"/>
    <w:rsid w:val="001A2924"/>
    <w:rsid w:val="001A2DDE"/>
    <w:rsid w:val="001A2EFC"/>
    <w:rsid w:val="001A3961"/>
    <w:rsid w:val="001A3E09"/>
    <w:rsid w:val="001A4354"/>
    <w:rsid w:val="001A4B18"/>
    <w:rsid w:val="001A60F6"/>
    <w:rsid w:val="001A644B"/>
    <w:rsid w:val="001A686C"/>
    <w:rsid w:val="001A693B"/>
    <w:rsid w:val="001A6CC1"/>
    <w:rsid w:val="001A6E09"/>
    <w:rsid w:val="001B03D3"/>
    <w:rsid w:val="001B0409"/>
    <w:rsid w:val="001B0CAF"/>
    <w:rsid w:val="001B1AA0"/>
    <w:rsid w:val="001B1C11"/>
    <w:rsid w:val="001B1DF3"/>
    <w:rsid w:val="001B1E75"/>
    <w:rsid w:val="001B23A7"/>
    <w:rsid w:val="001B2537"/>
    <w:rsid w:val="001B2840"/>
    <w:rsid w:val="001B28AE"/>
    <w:rsid w:val="001B3A7B"/>
    <w:rsid w:val="001B3B0F"/>
    <w:rsid w:val="001B3D1A"/>
    <w:rsid w:val="001B4721"/>
    <w:rsid w:val="001B4A1D"/>
    <w:rsid w:val="001B503B"/>
    <w:rsid w:val="001B6B24"/>
    <w:rsid w:val="001B7706"/>
    <w:rsid w:val="001C01A0"/>
    <w:rsid w:val="001C0811"/>
    <w:rsid w:val="001C1276"/>
    <w:rsid w:val="001C15AB"/>
    <w:rsid w:val="001C15D7"/>
    <w:rsid w:val="001C16F3"/>
    <w:rsid w:val="001C1CBC"/>
    <w:rsid w:val="001C1D90"/>
    <w:rsid w:val="001C1D9C"/>
    <w:rsid w:val="001C2E2E"/>
    <w:rsid w:val="001C4421"/>
    <w:rsid w:val="001C49CE"/>
    <w:rsid w:val="001C6FE6"/>
    <w:rsid w:val="001C740C"/>
    <w:rsid w:val="001C7C2B"/>
    <w:rsid w:val="001C7CF5"/>
    <w:rsid w:val="001C7D46"/>
    <w:rsid w:val="001D0476"/>
    <w:rsid w:val="001D0A22"/>
    <w:rsid w:val="001D108C"/>
    <w:rsid w:val="001D1139"/>
    <w:rsid w:val="001D19F1"/>
    <w:rsid w:val="001D274C"/>
    <w:rsid w:val="001D328A"/>
    <w:rsid w:val="001D34C3"/>
    <w:rsid w:val="001D420B"/>
    <w:rsid w:val="001D457B"/>
    <w:rsid w:val="001D53BB"/>
    <w:rsid w:val="001D54BF"/>
    <w:rsid w:val="001D5B69"/>
    <w:rsid w:val="001D5D47"/>
    <w:rsid w:val="001D62FE"/>
    <w:rsid w:val="001D6C97"/>
    <w:rsid w:val="001D722B"/>
    <w:rsid w:val="001E0BC2"/>
    <w:rsid w:val="001E0BCB"/>
    <w:rsid w:val="001E13C9"/>
    <w:rsid w:val="001E15F1"/>
    <w:rsid w:val="001E1B29"/>
    <w:rsid w:val="001E261C"/>
    <w:rsid w:val="001E30C8"/>
    <w:rsid w:val="001E3197"/>
    <w:rsid w:val="001E35FB"/>
    <w:rsid w:val="001E37AF"/>
    <w:rsid w:val="001E4012"/>
    <w:rsid w:val="001E4AB3"/>
    <w:rsid w:val="001E5CAE"/>
    <w:rsid w:val="001E6899"/>
    <w:rsid w:val="001E756E"/>
    <w:rsid w:val="001E787C"/>
    <w:rsid w:val="001E799B"/>
    <w:rsid w:val="001E7E8E"/>
    <w:rsid w:val="001F0785"/>
    <w:rsid w:val="001F10BF"/>
    <w:rsid w:val="001F1507"/>
    <w:rsid w:val="001F416D"/>
    <w:rsid w:val="001F5798"/>
    <w:rsid w:val="001F5F7D"/>
    <w:rsid w:val="001F65A9"/>
    <w:rsid w:val="001F754D"/>
    <w:rsid w:val="001F78EA"/>
    <w:rsid w:val="002004C1"/>
    <w:rsid w:val="002005C9"/>
    <w:rsid w:val="00200923"/>
    <w:rsid w:val="00201555"/>
    <w:rsid w:val="002017E1"/>
    <w:rsid w:val="002018AF"/>
    <w:rsid w:val="002019F5"/>
    <w:rsid w:val="00201A75"/>
    <w:rsid w:val="002023B0"/>
    <w:rsid w:val="00202BC8"/>
    <w:rsid w:val="00203FCE"/>
    <w:rsid w:val="002050E1"/>
    <w:rsid w:val="00206216"/>
    <w:rsid w:val="00206271"/>
    <w:rsid w:val="002062C5"/>
    <w:rsid w:val="00206579"/>
    <w:rsid w:val="00206735"/>
    <w:rsid w:val="00206F67"/>
    <w:rsid w:val="00206F7E"/>
    <w:rsid w:val="002075D0"/>
    <w:rsid w:val="002079A6"/>
    <w:rsid w:val="00207FC9"/>
    <w:rsid w:val="00210353"/>
    <w:rsid w:val="002103B0"/>
    <w:rsid w:val="00210C24"/>
    <w:rsid w:val="00212D93"/>
    <w:rsid w:val="002134DD"/>
    <w:rsid w:val="0021372A"/>
    <w:rsid w:val="00213DCF"/>
    <w:rsid w:val="002146ED"/>
    <w:rsid w:val="00215204"/>
    <w:rsid w:val="00215D82"/>
    <w:rsid w:val="002168FF"/>
    <w:rsid w:val="00216ACE"/>
    <w:rsid w:val="00216B66"/>
    <w:rsid w:val="00220826"/>
    <w:rsid w:val="00220D09"/>
    <w:rsid w:val="00221010"/>
    <w:rsid w:val="00222466"/>
    <w:rsid w:val="0022274E"/>
    <w:rsid w:val="00222C2A"/>
    <w:rsid w:val="002231B2"/>
    <w:rsid w:val="002236BB"/>
    <w:rsid w:val="00223988"/>
    <w:rsid w:val="0022414A"/>
    <w:rsid w:val="00224ABE"/>
    <w:rsid w:val="00224E30"/>
    <w:rsid w:val="00225336"/>
    <w:rsid w:val="0022540C"/>
    <w:rsid w:val="00225E01"/>
    <w:rsid w:val="00226F75"/>
    <w:rsid w:val="002271F9"/>
    <w:rsid w:val="002275E5"/>
    <w:rsid w:val="0023008A"/>
    <w:rsid w:val="00230212"/>
    <w:rsid w:val="00230BC5"/>
    <w:rsid w:val="002323B1"/>
    <w:rsid w:val="002329F4"/>
    <w:rsid w:val="00232B2E"/>
    <w:rsid w:val="00233550"/>
    <w:rsid w:val="0023359E"/>
    <w:rsid w:val="00234905"/>
    <w:rsid w:val="002352D0"/>
    <w:rsid w:val="00235B59"/>
    <w:rsid w:val="00235BFB"/>
    <w:rsid w:val="00235C78"/>
    <w:rsid w:val="00235F54"/>
    <w:rsid w:val="0023604C"/>
    <w:rsid w:val="002363D4"/>
    <w:rsid w:val="00236A8F"/>
    <w:rsid w:val="00236C3A"/>
    <w:rsid w:val="00236E56"/>
    <w:rsid w:val="0023775E"/>
    <w:rsid w:val="002378AC"/>
    <w:rsid w:val="0024128D"/>
    <w:rsid w:val="002426FB"/>
    <w:rsid w:val="00242838"/>
    <w:rsid w:val="0024382E"/>
    <w:rsid w:val="00243C57"/>
    <w:rsid w:val="002446FB"/>
    <w:rsid w:val="00244901"/>
    <w:rsid w:val="00244C53"/>
    <w:rsid w:val="00244E0E"/>
    <w:rsid w:val="00244E22"/>
    <w:rsid w:val="0024519D"/>
    <w:rsid w:val="0024624F"/>
    <w:rsid w:val="00246290"/>
    <w:rsid w:val="00246D04"/>
    <w:rsid w:val="00246D2E"/>
    <w:rsid w:val="002472D2"/>
    <w:rsid w:val="002505A7"/>
    <w:rsid w:val="00250913"/>
    <w:rsid w:val="00251911"/>
    <w:rsid w:val="00251CAE"/>
    <w:rsid w:val="00251F16"/>
    <w:rsid w:val="00252C8C"/>
    <w:rsid w:val="00253D36"/>
    <w:rsid w:val="00254234"/>
    <w:rsid w:val="00254552"/>
    <w:rsid w:val="002554DF"/>
    <w:rsid w:val="0025555B"/>
    <w:rsid w:val="00255F43"/>
    <w:rsid w:val="00256786"/>
    <w:rsid w:val="00256971"/>
    <w:rsid w:val="00256E0B"/>
    <w:rsid w:val="00256F74"/>
    <w:rsid w:val="002601B3"/>
    <w:rsid w:val="00260452"/>
    <w:rsid w:val="002608E2"/>
    <w:rsid w:val="0026196E"/>
    <w:rsid w:val="00262184"/>
    <w:rsid w:val="002621BA"/>
    <w:rsid w:val="00262730"/>
    <w:rsid w:val="00262A8C"/>
    <w:rsid w:val="00264A64"/>
    <w:rsid w:val="00264F61"/>
    <w:rsid w:val="002650E6"/>
    <w:rsid w:val="002653F6"/>
    <w:rsid w:val="0026663B"/>
    <w:rsid w:val="00266A1C"/>
    <w:rsid w:val="00266D2A"/>
    <w:rsid w:val="002670F4"/>
    <w:rsid w:val="00267497"/>
    <w:rsid w:val="00267BB7"/>
    <w:rsid w:val="00270185"/>
    <w:rsid w:val="00270510"/>
    <w:rsid w:val="00270A53"/>
    <w:rsid w:val="00271326"/>
    <w:rsid w:val="00271E01"/>
    <w:rsid w:val="00272192"/>
    <w:rsid w:val="00272561"/>
    <w:rsid w:val="00272689"/>
    <w:rsid w:val="00273E22"/>
    <w:rsid w:val="002743B0"/>
    <w:rsid w:val="0027469D"/>
    <w:rsid w:val="00274802"/>
    <w:rsid w:val="002749C3"/>
    <w:rsid w:val="00274A90"/>
    <w:rsid w:val="00275379"/>
    <w:rsid w:val="0027554F"/>
    <w:rsid w:val="0027784B"/>
    <w:rsid w:val="00277A59"/>
    <w:rsid w:val="00277AEC"/>
    <w:rsid w:val="00280215"/>
    <w:rsid w:val="002802E5"/>
    <w:rsid w:val="00280874"/>
    <w:rsid w:val="002810AA"/>
    <w:rsid w:val="002811AC"/>
    <w:rsid w:val="00282050"/>
    <w:rsid w:val="002820EB"/>
    <w:rsid w:val="002830FD"/>
    <w:rsid w:val="002838BD"/>
    <w:rsid w:val="0028396E"/>
    <w:rsid w:val="00284DBC"/>
    <w:rsid w:val="00284FB7"/>
    <w:rsid w:val="00285D46"/>
    <w:rsid w:val="00285EAF"/>
    <w:rsid w:val="00285FDB"/>
    <w:rsid w:val="002868CF"/>
    <w:rsid w:val="00287DE9"/>
    <w:rsid w:val="0029028A"/>
    <w:rsid w:val="00290A99"/>
    <w:rsid w:val="00290DF1"/>
    <w:rsid w:val="002910F2"/>
    <w:rsid w:val="00291691"/>
    <w:rsid w:val="002916BB"/>
    <w:rsid w:val="00291929"/>
    <w:rsid w:val="00292373"/>
    <w:rsid w:val="00292741"/>
    <w:rsid w:val="0029275F"/>
    <w:rsid w:val="002930F2"/>
    <w:rsid w:val="002933AB"/>
    <w:rsid w:val="0029380C"/>
    <w:rsid w:val="00293B61"/>
    <w:rsid w:val="00294CD1"/>
    <w:rsid w:val="0029590A"/>
    <w:rsid w:val="002959E5"/>
    <w:rsid w:val="00296250"/>
    <w:rsid w:val="00296A21"/>
    <w:rsid w:val="002A076C"/>
    <w:rsid w:val="002A0E8F"/>
    <w:rsid w:val="002A0F45"/>
    <w:rsid w:val="002A10E7"/>
    <w:rsid w:val="002A3FF0"/>
    <w:rsid w:val="002A549C"/>
    <w:rsid w:val="002A6F41"/>
    <w:rsid w:val="002A73D3"/>
    <w:rsid w:val="002A74F5"/>
    <w:rsid w:val="002A762E"/>
    <w:rsid w:val="002B0061"/>
    <w:rsid w:val="002B161C"/>
    <w:rsid w:val="002B2524"/>
    <w:rsid w:val="002B2A62"/>
    <w:rsid w:val="002B3246"/>
    <w:rsid w:val="002B36C4"/>
    <w:rsid w:val="002B3976"/>
    <w:rsid w:val="002B3F75"/>
    <w:rsid w:val="002B52DD"/>
    <w:rsid w:val="002B62FB"/>
    <w:rsid w:val="002B6482"/>
    <w:rsid w:val="002B6A2B"/>
    <w:rsid w:val="002B6FC6"/>
    <w:rsid w:val="002B7136"/>
    <w:rsid w:val="002C022A"/>
    <w:rsid w:val="002C043A"/>
    <w:rsid w:val="002C0B4F"/>
    <w:rsid w:val="002C0C77"/>
    <w:rsid w:val="002C0FD1"/>
    <w:rsid w:val="002C11E8"/>
    <w:rsid w:val="002C12CB"/>
    <w:rsid w:val="002C134F"/>
    <w:rsid w:val="002C1378"/>
    <w:rsid w:val="002C238D"/>
    <w:rsid w:val="002C3032"/>
    <w:rsid w:val="002C33DF"/>
    <w:rsid w:val="002C3D55"/>
    <w:rsid w:val="002C438E"/>
    <w:rsid w:val="002C4A16"/>
    <w:rsid w:val="002C5669"/>
    <w:rsid w:val="002C5A2B"/>
    <w:rsid w:val="002C5A8E"/>
    <w:rsid w:val="002C5DA1"/>
    <w:rsid w:val="002C5DC2"/>
    <w:rsid w:val="002C5E3D"/>
    <w:rsid w:val="002C6168"/>
    <w:rsid w:val="002C6655"/>
    <w:rsid w:val="002C73AF"/>
    <w:rsid w:val="002C7602"/>
    <w:rsid w:val="002D0E9F"/>
    <w:rsid w:val="002D14EF"/>
    <w:rsid w:val="002D1BDD"/>
    <w:rsid w:val="002D2F57"/>
    <w:rsid w:val="002D338E"/>
    <w:rsid w:val="002D3587"/>
    <w:rsid w:val="002D3B5F"/>
    <w:rsid w:val="002D3D07"/>
    <w:rsid w:val="002D4103"/>
    <w:rsid w:val="002D4595"/>
    <w:rsid w:val="002D4B2A"/>
    <w:rsid w:val="002D55CA"/>
    <w:rsid w:val="002D5680"/>
    <w:rsid w:val="002D6E6D"/>
    <w:rsid w:val="002D71D5"/>
    <w:rsid w:val="002D745E"/>
    <w:rsid w:val="002D7DE2"/>
    <w:rsid w:val="002E051D"/>
    <w:rsid w:val="002E058E"/>
    <w:rsid w:val="002E061B"/>
    <w:rsid w:val="002E0AF1"/>
    <w:rsid w:val="002E1103"/>
    <w:rsid w:val="002E1542"/>
    <w:rsid w:val="002E243C"/>
    <w:rsid w:val="002E271C"/>
    <w:rsid w:val="002E32B2"/>
    <w:rsid w:val="002E3EE3"/>
    <w:rsid w:val="002E435E"/>
    <w:rsid w:val="002E6218"/>
    <w:rsid w:val="002E6234"/>
    <w:rsid w:val="002E6DD2"/>
    <w:rsid w:val="002E7852"/>
    <w:rsid w:val="002F00CC"/>
    <w:rsid w:val="002F0F8A"/>
    <w:rsid w:val="002F25C1"/>
    <w:rsid w:val="002F25EA"/>
    <w:rsid w:val="002F27AE"/>
    <w:rsid w:val="002F30A9"/>
    <w:rsid w:val="002F3254"/>
    <w:rsid w:val="002F32F6"/>
    <w:rsid w:val="002F416A"/>
    <w:rsid w:val="002F4761"/>
    <w:rsid w:val="002F4A6F"/>
    <w:rsid w:val="002F4D81"/>
    <w:rsid w:val="002F512F"/>
    <w:rsid w:val="002F6ABB"/>
    <w:rsid w:val="002F6B69"/>
    <w:rsid w:val="002F7318"/>
    <w:rsid w:val="002F7519"/>
    <w:rsid w:val="002F7686"/>
    <w:rsid w:val="002F7A90"/>
    <w:rsid w:val="003000E2"/>
    <w:rsid w:val="0030023B"/>
    <w:rsid w:val="00300B6C"/>
    <w:rsid w:val="00300DDE"/>
    <w:rsid w:val="0030145A"/>
    <w:rsid w:val="00302276"/>
    <w:rsid w:val="003024A7"/>
    <w:rsid w:val="00302AFE"/>
    <w:rsid w:val="00302BC7"/>
    <w:rsid w:val="00302F35"/>
    <w:rsid w:val="0030322E"/>
    <w:rsid w:val="003033AA"/>
    <w:rsid w:val="00303628"/>
    <w:rsid w:val="0030509B"/>
    <w:rsid w:val="003067E9"/>
    <w:rsid w:val="003069BA"/>
    <w:rsid w:val="003069CB"/>
    <w:rsid w:val="00306C20"/>
    <w:rsid w:val="003077A3"/>
    <w:rsid w:val="00307C63"/>
    <w:rsid w:val="00310163"/>
    <w:rsid w:val="00310CDA"/>
    <w:rsid w:val="0031105F"/>
    <w:rsid w:val="00311116"/>
    <w:rsid w:val="003117EC"/>
    <w:rsid w:val="00311EF6"/>
    <w:rsid w:val="00313846"/>
    <w:rsid w:val="003149EE"/>
    <w:rsid w:val="00314DFA"/>
    <w:rsid w:val="00316B82"/>
    <w:rsid w:val="00316C23"/>
    <w:rsid w:val="00317AB8"/>
    <w:rsid w:val="00320E83"/>
    <w:rsid w:val="00321A48"/>
    <w:rsid w:val="00322659"/>
    <w:rsid w:val="00322F0D"/>
    <w:rsid w:val="003238DC"/>
    <w:rsid w:val="00324A01"/>
    <w:rsid w:val="00324BB6"/>
    <w:rsid w:val="00324C11"/>
    <w:rsid w:val="00324EE1"/>
    <w:rsid w:val="003250F5"/>
    <w:rsid w:val="00325DFB"/>
    <w:rsid w:val="003267FA"/>
    <w:rsid w:val="003268B8"/>
    <w:rsid w:val="003268F0"/>
    <w:rsid w:val="00326F9F"/>
    <w:rsid w:val="00327716"/>
    <w:rsid w:val="00327AC5"/>
    <w:rsid w:val="00327CB4"/>
    <w:rsid w:val="00330370"/>
    <w:rsid w:val="00330D99"/>
    <w:rsid w:val="003310B6"/>
    <w:rsid w:val="00331EB6"/>
    <w:rsid w:val="00332194"/>
    <w:rsid w:val="003333E4"/>
    <w:rsid w:val="00333B49"/>
    <w:rsid w:val="003364BC"/>
    <w:rsid w:val="003367D8"/>
    <w:rsid w:val="00337204"/>
    <w:rsid w:val="00337697"/>
    <w:rsid w:val="00337D9A"/>
    <w:rsid w:val="00337FCC"/>
    <w:rsid w:val="00340533"/>
    <w:rsid w:val="0034065E"/>
    <w:rsid w:val="00341341"/>
    <w:rsid w:val="003413CD"/>
    <w:rsid w:val="0034397C"/>
    <w:rsid w:val="00344D24"/>
    <w:rsid w:val="00344D25"/>
    <w:rsid w:val="00344DCF"/>
    <w:rsid w:val="003453EB"/>
    <w:rsid w:val="003453F2"/>
    <w:rsid w:val="00345747"/>
    <w:rsid w:val="00345DC8"/>
    <w:rsid w:val="003464FC"/>
    <w:rsid w:val="00346C9A"/>
    <w:rsid w:val="00346F6A"/>
    <w:rsid w:val="00347E47"/>
    <w:rsid w:val="00350259"/>
    <w:rsid w:val="003510EE"/>
    <w:rsid w:val="00351345"/>
    <w:rsid w:val="00351D38"/>
    <w:rsid w:val="00352377"/>
    <w:rsid w:val="003529C7"/>
    <w:rsid w:val="00352BC9"/>
    <w:rsid w:val="00353098"/>
    <w:rsid w:val="003532A7"/>
    <w:rsid w:val="00353576"/>
    <w:rsid w:val="00354106"/>
    <w:rsid w:val="00354130"/>
    <w:rsid w:val="00354247"/>
    <w:rsid w:val="0035499F"/>
    <w:rsid w:val="003554A5"/>
    <w:rsid w:val="00355FAC"/>
    <w:rsid w:val="00356401"/>
    <w:rsid w:val="0035653C"/>
    <w:rsid w:val="0035682F"/>
    <w:rsid w:val="00356890"/>
    <w:rsid w:val="00360760"/>
    <w:rsid w:val="00360844"/>
    <w:rsid w:val="00360F64"/>
    <w:rsid w:val="003610CA"/>
    <w:rsid w:val="003618F5"/>
    <w:rsid w:val="003621E0"/>
    <w:rsid w:val="003642D9"/>
    <w:rsid w:val="003644F7"/>
    <w:rsid w:val="003646BA"/>
    <w:rsid w:val="00365765"/>
    <w:rsid w:val="003657D7"/>
    <w:rsid w:val="00366F2C"/>
    <w:rsid w:val="00367024"/>
    <w:rsid w:val="00367106"/>
    <w:rsid w:val="003679B0"/>
    <w:rsid w:val="00367CA3"/>
    <w:rsid w:val="00367D21"/>
    <w:rsid w:val="0037094B"/>
    <w:rsid w:val="00370E20"/>
    <w:rsid w:val="00371197"/>
    <w:rsid w:val="003713B0"/>
    <w:rsid w:val="00371588"/>
    <w:rsid w:val="0037161F"/>
    <w:rsid w:val="003717F7"/>
    <w:rsid w:val="00371856"/>
    <w:rsid w:val="0037189A"/>
    <w:rsid w:val="00371EF7"/>
    <w:rsid w:val="00372269"/>
    <w:rsid w:val="003723F7"/>
    <w:rsid w:val="003726AF"/>
    <w:rsid w:val="00373A44"/>
    <w:rsid w:val="00373BA9"/>
    <w:rsid w:val="003746E3"/>
    <w:rsid w:val="00374F9D"/>
    <w:rsid w:val="003774D1"/>
    <w:rsid w:val="00380A7E"/>
    <w:rsid w:val="00380E84"/>
    <w:rsid w:val="00381273"/>
    <w:rsid w:val="0038138B"/>
    <w:rsid w:val="0038166D"/>
    <w:rsid w:val="00381FA8"/>
    <w:rsid w:val="00382252"/>
    <w:rsid w:val="00382465"/>
    <w:rsid w:val="00382655"/>
    <w:rsid w:val="00383589"/>
    <w:rsid w:val="00383C8A"/>
    <w:rsid w:val="0038406C"/>
    <w:rsid w:val="003844AB"/>
    <w:rsid w:val="0038503E"/>
    <w:rsid w:val="00385088"/>
    <w:rsid w:val="003855EE"/>
    <w:rsid w:val="00385AE9"/>
    <w:rsid w:val="00386614"/>
    <w:rsid w:val="003875AC"/>
    <w:rsid w:val="00390E98"/>
    <w:rsid w:val="0039120E"/>
    <w:rsid w:val="00392BA5"/>
    <w:rsid w:val="0039350E"/>
    <w:rsid w:val="00394C33"/>
    <w:rsid w:val="00395C72"/>
    <w:rsid w:val="0039634F"/>
    <w:rsid w:val="003968E6"/>
    <w:rsid w:val="00396FDC"/>
    <w:rsid w:val="0039749F"/>
    <w:rsid w:val="003979EC"/>
    <w:rsid w:val="003A00C0"/>
    <w:rsid w:val="003A06A3"/>
    <w:rsid w:val="003A0998"/>
    <w:rsid w:val="003A0A9E"/>
    <w:rsid w:val="003A0C33"/>
    <w:rsid w:val="003A1241"/>
    <w:rsid w:val="003A1ADE"/>
    <w:rsid w:val="003A29DE"/>
    <w:rsid w:val="003A2D67"/>
    <w:rsid w:val="003A30AC"/>
    <w:rsid w:val="003A31BD"/>
    <w:rsid w:val="003A3BC1"/>
    <w:rsid w:val="003A3ECC"/>
    <w:rsid w:val="003A40A5"/>
    <w:rsid w:val="003A4D32"/>
    <w:rsid w:val="003A600F"/>
    <w:rsid w:val="003A6F70"/>
    <w:rsid w:val="003B0C74"/>
    <w:rsid w:val="003B206D"/>
    <w:rsid w:val="003B2673"/>
    <w:rsid w:val="003B2B1A"/>
    <w:rsid w:val="003B324D"/>
    <w:rsid w:val="003B476C"/>
    <w:rsid w:val="003B5393"/>
    <w:rsid w:val="003B5681"/>
    <w:rsid w:val="003B6426"/>
    <w:rsid w:val="003B662F"/>
    <w:rsid w:val="003B66EE"/>
    <w:rsid w:val="003B7498"/>
    <w:rsid w:val="003C0026"/>
    <w:rsid w:val="003C01C1"/>
    <w:rsid w:val="003C0F71"/>
    <w:rsid w:val="003C1FB7"/>
    <w:rsid w:val="003C250D"/>
    <w:rsid w:val="003C30AF"/>
    <w:rsid w:val="003C32AE"/>
    <w:rsid w:val="003C340E"/>
    <w:rsid w:val="003C3E6B"/>
    <w:rsid w:val="003C437F"/>
    <w:rsid w:val="003C4720"/>
    <w:rsid w:val="003C4CA1"/>
    <w:rsid w:val="003C4FDE"/>
    <w:rsid w:val="003C5577"/>
    <w:rsid w:val="003C5E18"/>
    <w:rsid w:val="003C5F22"/>
    <w:rsid w:val="003C6D0D"/>
    <w:rsid w:val="003C7501"/>
    <w:rsid w:val="003C78EB"/>
    <w:rsid w:val="003D0815"/>
    <w:rsid w:val="003D0A77"/>
    <w:rsid w:val="003D1133"/>
    <w:rsid w:val="003D1CDC"/>
    <w:rsid w:val="003D3A29"/>
    <w:rsid w:val="003D3D4C"/>
    <w:rsid w:val="003D5950"/>
    <w:rsid w:val="003D59BA"/>
    <w:rsid w:val="003D5AEE"/>
    <w:rsid w:val="003D5E06"/>
    <w:rsid w:val="003D6062"/>
    <w:rsid w:val="003D6554"/>
    <w:rsid w:val="003E0537"/>
    <w:rsid w:val="003E1CA4"/>
    <w:rsid w:val="003E2920"/>
    <w:rsid w:val="003E2CE9"/>
    <w:rsid w:val="003E3BC4"/>
    <w:rsid w:val="003E3F88"/>
    <w:rsid w:val="003E3FF7"/>
    <w:rsid w:val="003E4B40"/>
    <w:rsid w:val="003E4F56"/>
    <w:rsid w:val="003E4F85"/>
    <w:rsid w:val="003E5113"/>
    <w:rsid w:val="003E57ED"/>
    <w:rsid w:val="003E59D6"/>
    <w:rsid w:val="003E5BB8"/>
    <w:rsid w:val="003E5EC0"/>
    <w:rsid w:val="003E6111"/>
    <w:rsid w:val="003E650E"/>
    <w:rsid w:val="003E6A0A"/>
    <w:rsid w:val="003E735D"/>
    <w:rsid w:val="003E772B"/>
    <w:rsid w:val="003E7C15"/>
    <w:rsid w:val="003F02F1"/>
    <w:rsid w:val="003F043D"/>
    <w:rsid w:val="003F0C8B"/>
    <w:rsid w:val="003F0DED"/>
    <w:rsid w:val="003F245D"/>
    <w:rsid w:val="003F271B"/>
    <w:rsid w:val="003F3817"/>
    <w:rsid w:val="003F3BE6"/>
    <w:rsid w:val="003F46DD"/>
    <w:rsid w:val="003F4AAB"/>
    <w:rsid w:val="003F53DE"/>
    <w:rsid w:val="003F594F"/>
    <w:rsid w:val="003F5DC4"/>
    <w:rsid w:val="003F653F"/>
    <w:rsid w:val="003F6B87"/>
    <w:rsid w:val="003F6DBC"/>
    <w:rsid w:val="003F6FB2"/>
    <w:rsid w:val="0040038D"/>
    <w:rsid w:val="004007E5"/>
    <w:rsid w:val="0040089C"/>
    <w:rsid w:val="004008CB"/>
    <w:rsid w:val="004012E7"/>
    <w:rsid w:val="00401C56"/>
    <w:rsid w:val="00402001"/>
    <w:rsid w:val="00403818"/>
    <w:rsid w:val="00403CC9"/>
    <w:rsid w:val="004043BB"/>
    <w:rsid w:val="00404697"/>
    <w:rsid w:val="004048B6"/>
    <w:rsid w:val="004048C9"/>
    <w:rsid w:val="00404C87"/>
    <w:rsid w:val="00405085"/>
    <w:rsid w:val="004058E1"/>
    <w:rsid w:val="004059BF"/>
    <w:rsid w:val="00405DEF"/>
    <w:rsid w:val="00405EFA"/>
    <w:rsid w:val="00406A46"/>
    <w:rsid w:val="0040731D"/>
    <w:rsid w:val="004101C0"/>
    <w:rsid w:val="00410DEE"/>
    <w:rsid w:val="00410EB9"/>
    <w:rsid w:val="00411A23"/>
    <w:rsid w:val="00411BA1"/>
    <w:rsid w:val="00413197"/>
    <w:rsid w:val="00413562"/>
    <w:rsid w:val="004137ED"/>
    <w:rsid w:val="00413C60"/>
    <w:rsid w:val="004142AA"/>
    <w:rsid w:val="00414760"/>
    <w:rsid w:val="004148E4"/>
    <w:rsid w:val="00415E63"/>
    <w:rsid w:val="0041668C"/>
    <w:rsid w:val="004168E3"/>
    <w:rsid w:val="00416A9B"/>
    <w:rsid w:val="00417548"/>
    <w:rsid w:val="00420556"/>
    <w:rsid w:val="00420599"/>
    <w:rsid w:val="00420CC3"/>
    <w:rsid w:val="00420E26"/>
    <w:rsid w:val="00421164"/>
    <w:rsid w:val="0042136C"/>
    <w:rsid w:val="00421F84"/>
    <w:rsid w:val="00422069"/>
    <w:rsid w:val="004239D2"/>
    <w:rsid w:val="00424EFA"/>
    <w:rsid w:val="004253D8"/>
    <w:rsid w:val="00426159"/>
    <w:rsid w:val="00426163"/>
    <w:rsid w:val="0042700B"/>
    <w:rsid w:val="00427B0D"/>
    <w:rsid w:val="00427FBB"/>
    <w:rsid w:val="00430C82"/>
    <w:rsid w:val="00431492"/>
    <w:rsid w:val="00431B6B"/>
    <w:rsid w:val="00431C07"/>
    <w:rsid w:val="00431FD2"/>
    <w:rsid w:val="0043323E"/>
    <w:rsid w:val="0043340B"/>
    <w:rsid w:val="0043376A"/>
    <w:rsid w:val="00433D86"/>
    <w:rsid w:val="00434185"/>
    <w:rsid w:val="0043483B"/>
    <w:rsid w:val="00434AC8"/>
    <w:rsid w:val="00434BD8"/>
    <w:rsid w:val="004350D5"/>
    <w:rsid w:val="00435100"/>
    <w:rsid w:val="00436E6E"/>
    <w:rsid w:val="00437104"/>
    <w:rsid w:val="00437904"/>
    <w:rsid w:val="00437FFC"/>
    <w:rsid w:val="00440787"/>
    <w:rsid w:val="00440BDB"/>
    <w:rsid w:val="00440D46"/>
    <w:rsid w:val="0044163A"/>
    <w:rsid w:val="00441AF2"/>
    <w:rsid w:val="00441EBD"/>
    <w:rsid w:val="00441F37"/>
    <w:rsid w:val="0044276C"/>
    <w:rsid w:val="00442BD9"/>
    <w:rsid w:val="004433B6"/>
    <w:rsid w:val="004433BD"/>
    <w:rsid w:val="0044369C"/>
    <w:rsid w:val="00443B13"/>
    <w:rsid w:val="00443B5A"/>
    <w:rsid w:val="00444DC5"/>
    <w:rsid w:val="00444E1E"/>
    <w:rsid w:val="004450E0"/>
    <w:rsid w:val="00445A64"/>
    <w:rsid w:val="00446189"/>
    <w:rsid w:val="004461FC"/>
    <w:rsid w:val="004465B5"/>
    <w:rsid w:val="00446DD9"/>
    <w:rsid w:val="004475F6"/>
    <w:rsid w:val="004478DA"/>
    <w:rsid w:val="00447AD5"/>
    <w:rsid w:val="00447AE7"/>
    <w:rsid w:val="00447CAA"/>
    <w:rsid w:val="004502A9"/>
    <w:rsid w:val="004504E2"/>
    <w:rsid w:val="00450B76"/>
    <w:rsid w:val="004526A9"/>
    <w:rsid w:val="004527A9"/>
    <w:rsid w:val="0045304B"/>
    <w:rsid w:val="00453567"/>
    <w:rsid w:val="0045369D"/>
    <w:rsid w:val="00454A79"/>
    <w:rsid w:val="00454EBD"/>
    <w:rsid w:val="00455D45"/>
    <w:rsid w:val="00455D82"/>
    <w:rsid w:val="004560C6"/>
    <w:rsid w:val="00456721"/>
    <w:rsid w:val="00456C7B"/>
    <w:rsid w:val="00456E8D"/>
    <w:rsid w:val="0045756D"/>
    <w:rsid w:val="00457578"/>
    <w:rsid w:val="00460902"/>
    <w:rsid w:val="0046093F"/>
    <w:rsid w:val="00460ED1"/>
    <w:rsid w:val="004611D6"/>
    <w:rsid w:val="0046127D"/>
    <w:rsid w:val="00461729"/>
    <w:rsid w:val="00461821"/>
    <w:rsid w:val="00461F9A"/>
    <w:rsid w:val="004625F8"/>
    <w:rsid w:val="004626C7"/>
    <w:rsid w:val="00463486"/>
    <w:rsid w:val="00463C73"/>
    <w:rsid w:val="00463E63"/>
    <w:rsid w:val="004654D4"/>
    <w:rsid w:val="0046573E"/>
    <w:rsid w:val="004659C5"/>
    <w:rsid w:val="00465C17"/>
    <w:rsid w:val="004667C4"/>
    <w:rsid w:val="00467288"/>
    <w:rsid w:val="00467801"/>
    <w:rsid w:val="004678A2"/>
    <w:rsid w:val="004679C1"/>
    <w:rsid w:val="004700C7"/>
    <w:rsid w:val="00470523"/>
    <w:rsid w:val="00470DDE"/>
    <w:rsid w:val="00470E17"/>
    <w:rsid w:val="00470FAF"/>
    <w:rsid w:val="004715EF"/>
    <w:rsid w:val="0047190A"/>
    <w:rsid w:val="0047193A"/>
    <w:rsid w:val="004722F3"/>
    <w:rsid w:val="00473811"/>
    <w:rsid w:val="00475159"/>
    <w:rsid w:val="0047558B"/>
    <w:rsid w:val="00476080"/>
    <w:rsid w:val="004760BF"/>
    <w:rsid w:val="00476161"/>
    <w:rsid w:val="00476A1C"/>
    <w:rsid w:val="00477644"/>
    <w:rsid w:val="004776FF"/>
    <w:rsid w:val="0047788D"/>
    <w:rsid w:val="004800E1"/>
    <w:rsid w:val="00480EC4"/>
    <w:rsid w:val="00481946"/>
    <w:rsid w:val="004819D8"/>
    <w:rsid w:val="00481EF2"/>
    <w:rsid w:val="0048254A"/>
    <w:rsid w:val="004832C3"/>
    <w:rsid w:val="00483B1A"/>
    <w:rsid w:val="00483D13"/>
    <w:rsid w:val="004841C4"/>
    <w:rsid w:val="00484CE6"/>
    <w:rsid w:val="00484CE7"/>
    <w:rsid w:val="00484DF6"/>
    <w:rsid w:val="0048500C"/>
    <w:rsid w:val="0048509B"/>
    <w:rsid w:val="00485F15"/>
    <w:rsid w:val="00486E62"/>
    <w:rsid w:val="004871D7"/>
    <w:rsid w:val="00487530"/>
    <w:rsid w:val="004879A1"/>
    <w:rsid w:val="00487F13"/>
    <w:rsid w:val="00490FFE"/>
    <w:rsid w:val="004910A4"/>
    <w:rsid w:val="004913AA"/>
    <w:rsid w:val="00491B80"/>
    <w:rsid w:val="00492758"/>
    <w:rsid w:val="004927EA"/>
    <w:rsid w:val="0049299C"/>
    <w:rsid w:val="004933A0"/>
    <w:rsid w:val="0049486A"/>
    <w:rsid w:val="00496381"/>
    <w:rsid w:val="0049696D"/>
    <w:rsid w:val="00496F6F"/>
    <w:rsid w:val="0049731C"/>
    <w:rsid w:val="004979EA"/>
    <w:rsid w:val="00497A9E"/>
    <w:rsid w:val="004A067B"/>
    <w:rsid w:val="004A0D48"/>
    <w:rsid w:val="004A101C"/>
    <w:rsid w:val="004A114F"/>
    <w:rsid w:val="004A18AC"/>
    <w:rsid w:val="004A2DE2"/>
    <w:rsid w:val="004A42E3"/>
    <w:rsid w:val="004A459F"/>
    <w:rsid w:val="004A45B9"/>
    <w:rsid w:val="004A4AF6"/>
    <w:rsid w:val="004A546B"/>
    <w:rsid w:val="004A55E9"/>
    <w:rsid w:val="004A5D5D"/>
    <w:rsid w:val="004A5E47"/>
    <w:rsid w:val="004A63CF"/>
    <w:rsid w:val="004A6599"/>
    <w:rsid w:val="004A67B8"/>
    <w:rsid w:val="004A68EB"/>
    <w:rsid w:val="004A69A1"/>
    <w:rsid w:val="004A73C5"/>
    <w:rsid w:val="004A73C8"/>
    <w:rsid w:val="004B0718"/>
    <w:rsid w:val="004B0906"/>
    <w:rsid w:val="004B0BF9"/>
    <w:rsid w:val="004B0F98"/>
    <w:rsid w:val="004B1731"/>
    <w:rsid w:val="004B2700"/>
    <w:rsid w:val="004B38DE"/>
    <w:rsid w:val="004B3AEF"/>
    <w:rsid w:val="004B4AF5"/>
    <w:rsid w:val="004B52F9"/>
    <w:rsid w:val="004B6240"/>
    <w:rsid w:val="004B6303"/>
    <w:rsid w:val="004B6999"/>
    <w:rsid w:val="004B6A91"/>
    <w:rsid w:val="004B6B8F"/>
    <w:rsid w:val="004C0033"/>
    <w:rsid w:val="004C036B"/>
    <w:rsid w:val="004C0A03"/>
    <w:rsid w:val="004C0E7B"/>
    <w:rsid w:val="004C0F14"/>
    <w:rsid w:val="004C1A5B"/>
    <w:rsid w:val="004C1FB0"/>
    <w:rsid w:val="004C2295"/>
    <w:rsid w:val="004C23E9"/>
    <w:rsid w:val="004C2BBE"/>
    <w:rsid w:val="004C2C3D"/>
    <w:rsid w:val="004C3A1F"/>
    <w:rsid w:val="004C407E"/>
    <w:rsid w:val="004C41C7"/>
    <w:rsid w:val="004C431A"/>
    <w:rsid w:val="004C476B"/>
    <w:rsid w:val="004C4979"/>
    <w:rsid w:val="004C5F43"/>
    <w:rsid w:val="004C6310"/>
    <w:rsid w:val="004C66EB"/>
    <w:rsid w:val="004C7174"/>
    <w:rsid w:val="004C7192"/>
    <w:rsid w:val="004C7302"/>
    <w:rsid w:val="004C7C02"/>
    <w:rsid w:val="004D08B1"/>
    <w:rsid w:val="004D1009"/>
    <w:rsid w:val="004D1BD8"/>
    <w:rsid w:val="004D1FFB"/>
    <w:rsid w:val="004D22D9"/>
    <w:rsid w:val="004D27CE"/>
    <w:rsid w:val="004D2B95"/>
    <w:rsid w:val="004D379A"/>
    <w:rsid w:val="004D45AF"/>
    <w:rsid w:val="004D46E1"/>
    <w:rsid w:val="004D4713"/>
    <w:rsid w:val="004D4AF8"/>
    <w:rsid w:val="004D4C58"/>
    <w:rsid w:val="004D55AD"/>
    <w:rsid w:val="004D589A"/>
    <w:rsid w:val="004D5CF9"/>
    <w:rsid w:val="004D5DE1"/>
    <w:rsid w:val="004D5E8A"/>
    <w:rsid w:val="004D5F5F"/>
    <w:rsid w:val="004D6056"/>
    <w:rsid w:val="004D6419"/>
    <w:rsid w:val="004D66DE"/>
    <w:rsid w:val="004D6C6B"/>
    <w:rsid w:val="004D76FB"/>
    <w:rsid w:val="004D7C0E"/>
    <w:rsid w:val="004D7FAE"/>
    <w:rsid w:val="004E0538"/>
    <w:rsid w:val="004E0721"/>
    <w:rsid w:val="004E0AFA"/>
    <w:rsid w:val="004E115C"/>
    <w:rsid w:val="004E1649"/>
    <w:rsid w:val="004E20A9"/>
    <w:rsid w:val="004E219F"/>
    <w:rsid w:val="004E25E3"/>
    <w:rsid w:val="004E2DDB"/>
    <w:rsid w:val="004E317C"/>
    <w:rsid w:val="004E350F"/>
    <w:rsid w:val="004E5515"/>
    <w:rsid w:val="004E5D18"/>
    <w:rsid w:val="004E6B61"/>
    <w:rsid w:val="004E711C"/>
    <w:rsid w:val="004E7537"/>
    <w:rsid w:val="004F1D6E"/>
    <w:rsid w:val="004F1FFC"/>
    <w:rsid w:val="004F2077"/>
    <w:rsid w:val="004F31FF"/>
    <w:rsid w:val="004F3C66"/>
    <w:rsid w:val="004F414D"/>
    <w:rsid w:val="004F428C"/>
    <w:rsid w:val="004F4299"/>
    <w:rsid w:val="004F4352"/>
    <w:rsid w:val="004F4408"/>
    <w:rsid w:val="004F45C2"/>
    <w:rsid w:val="004F485B"/>
    <w:rsid w:val="004F5964"/>
    <w:rsid w:val="004F6847"/>
    <w:rsid w:val="004F6A2A"/>
    <w:rsid w:val="004F6FB0"/>
    <w:rsid w:val="004F7714"/>
    <w:rsid w:val="004F7939"/>
    <w:rsid w:val="004F7985"/>
    <w:rsid w:val="005012DA"/>
    <w:rsid w:val="00501983"/>
    <w:rsid w:val="0050267D"/>
    <w:rsid w:val="00504578"/>
    <w:rsid w:val="0050478C"/>
    <w:rsid w:val="00504F59"/>
    <w:rsid w:val="00505378"/>
    <w:rsid w:val="00505530"/>
    <w:rsid w:val="005057F4"/>
    <w:rsid w:val="00505923"/>
    <w:rsid w:val="005070A9"/>
    <w:rsid w:val="00507208"/>
    <w:rsid w:val="005072E8"/>
    <w:rsid w:val="00507462"/>
    <w:rsid w:val="005078F3"/>
    <w:rsid w:val="00510495"/>
    <w:rsid w:val="00510F09"/>
    <w:rsid w:val="00510FA3"/>
    <w:rsid w:val="00512615"/>
    <w:rsid w:val="00512BA2"/>
    <w:rsid w:val="00512CFB"/>
    <w:rsid w:val="00512F52"/>
    <w:rsid w:val="0051306F"/>
    <w:rsid w:val="005130B0"/>
    <w:rsid w:val="005135BB"/>
    <w:rsid w:val="00513AD7"/>
    <w:rsid w:val="005152A7"/>
    <w:rsid w:val="005154D9"/>
    <w:rsid w:val="0051595E"/>
    <w:rsid w:val="00516011"/>
    <w:rsid w:val="005164E1"/>
    <w:rsid w:val="005165EA"/>
    <w:rsid w:val="00516B02"/>
    <w:rsid w:val="00516FB9"/>
    <w:rsid w:val="00520085"/>
    <w:rsid w:val="00520451"/>
    <w:rsid w:val="00520FEE"/>
    <w:rsid w:val="0052166E"/>
    <w:rsid w:val="005216F4"/>
    <w:rsid w:val="00521D3C"/>
    <w:rsid w:val="00521EEB"/>
    <w:rsid w:val="0052311E"/>
    <w:rsid w:val="00523B4E"/>
    <w:rsid w:val="00524149"/>
    <w:rsid w:val="00524B15"/>
    <w:rsid w:val="00525C31"/>
    <w:rsid w:val="00525C7C"/>
    <w:rsid w:val="00526099"/>
    <w:rsid w:val="00526D25"/>
    <w:rsid w:val="00526ED1"/>
    <w:rsid w:val="00526ED8"/>
    <w:rsid w:val="00526F24"/>
    <w:rsid w:val="00526F37"/>
    <w:rsid w:val="005270DD"/>
    <w:rsid w:val="00527633"/>
    <w:rsid w:val="00527A81"/>
    <w:rsid w:val="00530133"/>
    <w:rsid w:val="00530C8D"/>
    <w:rsid w:val="00530D45"/>
    <w:rsid w:val="0053156F"/>
    <w:rsid w:val="005317BA"/>
    <w:rsid w:val="00531A67"/>
    <w:rsid w:val="00531CD5"/>
    <w:rsid w:val="00531EA6"/>
    <w:rsid w:val="0053224A"/>
    <w:rsid w:val="005323A1"/>
    <w:rsid w:val="0053251B"/>
    <w:rsid w:val="005327B6"/>
    <w:rsid w:val="00532CD7"/>
    <w:rsid w:val="00533AE2"/>
    <w:rsid w:val="00533D69"/>
    <w:rsid w:val="005349DD"/>
    <w:rsid w:val="00534C04"/>
    <w:rsid w:val="005354BF"/>
    <w:rsid w:val="005357F1"/>
    <w:rsid w:val="00535975"/>
    <w:rsid w:val="00537BE2"/>
    <w:rsid w:val="00537F3E"/>
    <w:rsid w:val="00540321"/>
    <w:rsid w:val="00540453"/>
    <w:rsid w:val="00540A00"/>
    <w:rsid w:val="00540A70"/>
    <w:rsid w:val="00540F45"/>
    <w:rsid w:val="005410D8"/>
    <w:rsid w:val="00542AC8"/>
    <w:rsid w:val="00542DB8"/>
    <w:rsid w:val="00542EDB"/>
    <w:rsid w:val="00543393"/>
    <w:rsid w:val="00543747"/>
    <w:rsid w:val="0054388C"/>
    <w:rsid w:val="005439B7"/>
    <w:rsid w:val="00543A37"/>
    <w:rsid w:val="00544668"/>
    <w:rsid w:val="00544AEA"/>
    <w:rsid w:val="00544B04"/>
    <w:rsid w:val="005472E4"/>
    <w:rsid w:val="0055052C"/>
    <w:rsid w:val="0055116E"/>
    <w:rsid w:val="00551363"/>
    <w:rsid w:val="00551B5B"/>
    <w:rsid w:val="00551C01"/>
    <w:rsid w:val="00552734"/>
    <w:rsid w:val="00552D42"/>
    <w:rsid w:val="00553210"/>
    <w:rsid w:val="0055467B"/>
    <w:rsid w:val="005547FB"/>
    <w:rsid w:val="00555042"/>
    <w:rsid w:val="00555E7A"/>
    <w:rsid w:val="00555EBE"/>
    <w:rsid w:val="00555F07"/>
    <w:rsid w:val="00555F2A"/>
    <w:rsid w:val="005563FB"/>
    <w:rsid w:val="00556518"/>
    <w:rsid w:val="00556A97"/>
    <w:rsid w:val="00556D97"/>
    <w:rsid w:val="00557032"/>
    <w:rsid w:val="0055746A"/>
    <w:rsid w:val="0055769C"/>
    <w:rsid w:val="00557D72"/>
    <w:rsid w:val="00560228"/>
    <w:rsid w:val="005603F8"/>
    <w:rsid w:val="005605B2"/>
    <w:rsid w:val="00560C61"/>
    <w:rsid w:val="00560E01"/>
    <w:rsid w:val="00560FBA"/>
    <w:rsid w:val="005618AA"/>
    <w:rsid w:val="00561C18"/>
    <w:rsid w:val="005626D3"/>
    <w:rsid w:val="00562710"/>
    <w:rsid w:val="005632CD"/>
    <w:rsid w:val="00563E4A"/>
    <w:rsid w:val="00563F74"/>
    <w:rsid w:val="00564137"/>
    <w:rsid w:val="00564CCA"/>
    <w:rsid w:val="005652BD"/>
    <w:rsid w:val="00565EB4"/>
    <w:rsid w:val="00566A10"/>
    <w:rsid w:val="00566E82"/>
    <w:rsid w:val="0056748F"/>
    <w:rsid w:val="00567C86"/>
    <w:rsid w:val="0057042A"/>
    <w:rsid w:val="00570D7C"/>
    <w:rsid w:val="00570DC1"/>
    <w:rsid w:val="00570EAA"/>
    <w:rsid w:val="00570EC8"/>
    <w:rsid w:val="00570FA3"/>
    <w:rsid w:val="00571C6D"/>
    <w:rsid w:val="0057224C"/>
    <w:rsid w:val="005726D7"/>
    <w:rsid w:val="00573339"/>
    <w:rsid w:val="0057365D"/>
    <w:rsid w:val="00575759"/>
    <w:rsid w:val="00575D29"/>
    <w:rsid w:val="005760CB"/>
    <w:rsid w:val="0057691D"/>
    <w:rsid w:val="005800CD"/>
    <w:rsid w:val="005804EE"/>
    <w:rsid w:val="005805F1"/>
    <w:rsid w:val="005819E5"/>
    <w:rsid w:val="00581FA2"/>
    <w:rsid w:val="00582202"/>
    <w:rsid w:val="005822FB"/>
    <w:rsid w:val="00582549"/>
    <w:rsid w:val="00582650"/>
    <w:rsid w:val="0058272A"/>
    <w:rsid w:val="00582867"/>
    <w:rsid w:val="00583088"/>
    <w:rsid w:val="00583BB8"/>
    <w:rsid w:val="00584902"/>
    <w:rsid w:val="00585D7E"/>
    <w:rsid w:val="00586036"/>
    <w:rsid w:val="00586A00"/>
    <w:rsid w:val="00586AD8"/>
    <w:rsid w:val="00587043"/>
    <w:rsid w:val="00587247"/>
    <w:rsid w:val="0058750F"/>
    <w:rsid w:val="005878F1"/>
    <w:rsid w:val="00587BA7"/>
    <w:rsid w:val="00587E37"/>
    <w:rsid w:val="00590580"/>
    <w:rsid w:val="00590875"/>
    <w:rsid w:val="00590E78"/>
    <w:rsid w:val="00590ED0"/>
    <w:rsid w:val="00590FEE"/>
    <w:rsid w:val="005913BA"/>
    <w:rsid w:val="0059167D"/>
    <w:rsid w:val="00591EA3"/>
    <w:rsid w:val="0059260F"/>
    <w:rsid w:val="00592C9F"/>
    <w:rsid w:val="0059381D"/>
    <w:rsid w:val="00595E6B"/>
    <w:rsid w:val="00595FA4"/>
    <w:rsid w:val="0059628E"/>
    <w:rsid w:val="005969C9"/>
    <w:rsid w:val="00597068"/>
    <w:rsid w:val="005974E8"/>
    <w:rsid w:val="005975C7"/>
    <w:rsid w:val="0059769C"/>
    <w:rsid w:val="005979D7"/>
    <w:rsid w:val="005A1ADD"/>
    <w:rsid w:val="005A2D68"/>
    <w:rsid w:val="005A2D8F"/>
    <w:rsid w:val="005A2DC0"/>
    <w:rsid w:val="005A321B"/>
    <w:rsid w:val="005A33FB"/>
    <w:rsid w:val="005A365F"/>
    <w:rsid w:val="005A3C24"/>
    <w:rsid w:val="005A4516"/>
    <w:rsid w:val="005A5392"/>
    <w:rsid w:val="005A6C0C"/>
    <w:rsid w:val="005A7241"/>
    <w:rsid w:val="005A7BFA"/>
    <w:rsid w:val="005A7F51"/>
    <w:rsid w:val="005B0305"/>
    <w:rsid w:val="005B05CB"/>
    <w:rsid w:val="005B1051"/>
    <w:rsid w:val="005B1141"/>
    <w:rsid w:val="005B18AE"/>
    <w:rsid w:val="005B18D0"/>
    <w:rsid w:val="005B1BEC"/>
    <w:rsid w:val="005B1E55"/>
    <w:rsid w:val="005B2811"/>
    <w:rsid w:val="005B46D2"/>
    <w:rsid w:val="005B69CE"/>
    <w:rsid w:val="005B6A98"/>
    <w:rsid w:val="005B796D"/>
    <w:rsid w:val="005C0377"/>
    <w:rsid w:val="005C08F9"/>
    <w:rsid w:val="005C28FC"/>
    <w:rsid w:val="005C31B1"/>
    <w:rsid w:val="005C35BC"/>
    <w:rsid w:val="005C36BB"/>
    <w:rsid w:val="005C3CFA"/>
    <w:rsid w:val="005C4798"/>
    <w:rsid w:val="005C4A25"/>
    <w:rsid w:val="005C5198"/>
    <w:rsid w:val="005C532B"/>
    <w:rsid w:val="005C5A84"/>
    <w:rsid w:val="005C5B6B"/>
    <w:rsid w:val="005C5DB9"/>
    <w:rsid w:val="005C5DBC"/>
    <w:rsid w:val="005C6E47"/>
    <w:rsid w:val="005C7B47"/>
    <w:rsid w:val="005D12A7"/>
    <w:rsid w:val="005D132D"/>
    <w:rsid w:val="005D1985"/>
    <w:rsid w:val="005D1B44"/>
    <w:rsid w:val="005D236B"/>
    <w:rsid w:val="005D26CE"/>
    <w:rsid w:val="005D28B5"/>
    <w:rsid w:val="005D2BC6"/>
    <w:rsid w:val="005D30CE"/>
    <w:rsid w:val="005D342E"/>
    <w:rsid w:val="005D3DC4"/>
    <w:rsid w:val="005D3E82"/>
    <w:rsid w:val="005D4942"/>
    <w:rsid w:val="005D4C91"/>
    <w:rsid w:val="005D51F9"/>
    <w:rsid w:val="005D5DF2"/>
    <w:rsid w:val="005D5EF9"/>
    <w:rsid w:val="005D66EF"/>
    <w:rsid w:val="005D6A86"/>
    <w:rsid w:val="005D6A98"/>
    <w:rsid w:val="005D6F47"/>
    <w:rsid w:val="005D7073"/>
    <w:rsid w:val="005D7A7C"/>
    <w:rsid w:val="005D7CE9"/>
    <w:rsid w:val="005D7DC2"/>
    <w:rsid w:val="005E0096"/>
    <w:rsid w:val="005E09E9"/>
    <w:rsid w:val="005E23E9"/>
    <w:rsid w:val="005E2CC3"/>
    <w:rsid w:val="005E2F1C"/>
    <w:rsid w:val="005E3814"/>
    <w:rsid w:val="005E3B33"/>
    <w:rsid w:val="005E45AB"/>
    <w:rsid w:val="005E5A82"/>
    <w:rsid w:val="005E5AAE"/>
    <w:rsid w:val="005E610A"/>
    <w:rsid w:val="005E697A"/>
    <w:rsid w:val="005E73C5"/>
    <w:rsid w:val="005E78D3"/>
    <w:rsid w:val="005F015E"/>
    <w:rsid w:val="005F069A"/>
    <w:rsid w:val="005F121F"/>
    <w:rsid w:val="005F1992"/>
    <w:rsid w:val="005F23DC"/>
    <w:rsid w:val="005F2438"/>
    <w:rsid w:val="005F2E31"/>
    <w:rsid w:val="005F3D8F"/>
    <w:rsid w:val="005F4062"/>
    <w:rsid w:val="005F412B"/>
    <w:rsid w:val="005F49FE"/>
    <w:rsid w:val="005F4D8C"/>
    <w:rsid w:val="005F4FE2"/>
    <w:rsid w:val="005F6274"/>
    <w:rsid w:val="005F6310"/>
    <w:rsid w:val="005F6439"/>
    <w:rsid w:val="005F73C1"/>
    <w:rsid w:val="005F7419"/>
    <w:rsid w:val="005F775E"/>
    <w:rsid w:val="00600584"/>
    <w:rsid w:val="0060087C"/>
    <w:rsid w:val="00600A68"/>
    <w:rsid w:val="00600A8E"/>
    <w:rsid w:val="006010E8"/>
    <w:rsid w:val="00601369"/>
    <w:rsid w:val="00601806"/>
    <w:rsid w:val="00601A34"/>
    <w:rsid w:val="00601E10"/>
    <w:rsid w:val="0060208D"/>
    <w:rsid w:val="006028A6"/>
    <w:rsid w:val="006042BB"/>
    <w:rsid w:val="00605773"/>
    <w:rsid w:val="00605B6F"/>
    <w:rsid w:val="00605E96"/>
    <w:rsid w:val="0060661A"/>
    <w:rsid w:val="006076A7"/>
    <w:rsid w:val="00607C61"/>
    <w:rsid w:val="0061071A"/>
    <w:rsid w:val="006121BA"/>
    <w:rsid w:val="00612612"/>
    <w:rsid w:val="00613099"/>
    <w:rsid w:val="006134E0"/>
    <w:rsid w:val="00613B3B"/>
    <w:rsid w:val="00613E99"/>
    <w:rsid w:val="006142E6"/>
    <w:rsid w:val="00614F9F"/>
    <w:rsid w:val="006158BB"/>
    <w:rsid w:val="006166E2"/>
    <w:rsid w:val="006169AD"/>
    <w:rsid w:val="00620178"/>
    <w:rsid w:val="0062031D"/>
    <w:rsid w:val="0062045F"/>
    <w:rsid w:val="00620505"/>
    <w:rsid w:val="00620A18"/>
    <w:rsid w:val="00620CBE"/>
    <w:rsid w:val="00621029"/>
    <w:rsid w:val="00621DFE"/>
    <w:rsid w:val="0062206F"/>
    <w:rsid w:val="006221F3"/>
    <w:rsid w:val="00622E91"/>
    <w:rsid w:val="006236E2"/>
    <w:rsid w:val="00624042"/>
    <w:rsid w:val="00624096"/>
    <w:rsid w:val="006241EB"/>
    <w:rsid w:val="006256B0"/>
    <w:rsid w:val="00625C57"/>
    <w:rsid w:val="00626294"/>
    <w:rsid w:val="00626D32"/>
    <w:rsid w:val="00626F82"/>
    <w:rsid w:val="00630555"/>
    <w:rsid w:val="006311E0"/>
    <w:rsid w:val="00631F05"/>
    <w:rsid w:val="006329FE"/>
    <w:rsid w:val="00632E85"/>
    <w:rsid w:val="00632FD1"/>
    <w:rsid w:val="006331F3"/>
    <w:rsid w:val="0063515C"/>
    <w:rsid w:val="006355E2"/>
    <w:rsid w:val="00636736"/>
    <w:rsid w:val="00636D0F"/>
    <w:rsid w:val="00636DB9"/>
    <w:rsid w:val="00636FEA"/>
    <w:rsid w:val="0063763F"/>
    <w:rsid w:val="00641146"/>
    <w:rsid w:val="00641516"/>
    <w:rsid w:val="00642450"/>
    <w:rsid w:val="006424A1"/>
    <w:rsid w:val="00642556"/>
    <w:rsid w:val="00642CB8"/>
    <w:rsid w:val="00642F3C"/>
    <w:rsid w:val="00643499"/>
    <w:rsid w:val="006437C9"/>
    <w:rsid w:val="006438B7"/>
    <w:rsid w:val="006442FE"/>
    <w:rsid w:val="006447D8"/>
    <w:rsid w:val="00644F75"/>
    <w:rsid w:val="006454FF"/>
    <w:rsid w:val="0064559E"/>
    <w:rsid w:val="00645656"/>
    <w:rsid w:val="006457B0"/>
    <w:rsid w:val="0064596B"/>
    <w:rsid w:val="00645FB6"/>
    <w:rsid w:val="006460F2"/>
    <w:rsid w:val="00646357"/>
    <w:rsid w:val="00646A8A"/>
    <w:rsid w:val="0064715C"/>
    <w:rsid w:val="0064751F"/>
    <w:rsid w:val="00650C5A"/>
    <w:rsid w:val="00651283"/>
    <w:rsid w:val="006516F8"/>
    <w:rsid w:val="00651F7B"/>
    <w:rsid w:val="00653595"/>
    <w:rsid w:val="00653B18"/>
    <w:rsid w:val="0065502E"/>
    <w:rsid w:val="00655058"/>
    <w:rsid w:val="0065585A"/>
    <w:rsid w:val="00655A75"/>
    <w:rsid w:val="00656CA2"/>
    <w:rsid w:val="006577C6"/>
    <w:rsid w:val="00657AC2"/>
    <w:rsid w:val="00657E9A"/>
    <w:rsid w:val="006602A5"/>
    <w:rsid w:val="00660430"/>
    <w:rsid w:val="00660EE6"/>
    <w:rsid w:val="00660F9E"/>
    <w:rsid w:val="006611E2"/>
    <w:rsid w:val="00661732"/>
    <w:rsid w:val="006618A9"/>
    <w:rsid w:val="00661A6A"/>
    <w:rsid w:val="00663349"/>
    <w:rsid w:val="00664774"/>
    <w:rsid w:val="006650EF"/>
    <w:rsid w:val="006654BD"/>
    <w:rsid w:val="0066585A"/>
    <w:rsid w:val="00665F3E"/>
    <w:rsid w:val="006664CB"/>
    <w:rsid w:val="00666887"/>
    <w:rsid w:val="00666E9B"/>
    <w:rsid w:val="00666EB6"/>
    <w:rsid w:val="006671F2"/>
    <w:rsid w:val="00667925"/>
    <w:rsid w:val="00667CCF"/>
    <w:rsid w:val="006703C3"/>
    <w:rsid w:val="00673413"/>
    <w:rsid w:val="00673A49"/>
    <w:rsid w:val="00673EA8"/>
    <w:rsid w:val="00673F43"/>
    <w:rsid w:val="00673FFC"/>
    <w:rsid w:val="006740A8"/>
    <w:rsid w:val="006749C5"/>
    <w:rsid w:val="0067603D"/>
    <w:rsid w:val="00676400"/>
    <w:rsid w:val="00676539"/>
    <w:rsid w:val="00676963"/>
    <w:rsid w:val="00676C71"/>
    <w:rsid w:val="00676D95"/>
    <w:rsid w:val="00677315"/>
    <w:rsid w:val="0068099C"/>
    <w:rsid w:val="00680A90"/>
    <w:rsid w:val="00680B7E"/>
    <w:rsid w:val="00680FE5"/>
    <w:rsid w:val="006814FB"/>
    <w:rsid w:val="00681B63"/>
    <w:rsid w:val="00681F67"/>
    <w:rsid w:val="006832F4"/>
    <w:rsid w:val="006833A8"/>
    <w:rsid w:val="00683767"/>
    <w:rsid w:val="00683833"/>
    <w:rsid w:val="00684073"/>
    <w:rsid w:val="006842CA"/>
    <w:rsid w:val="00684AB8"/>
    <w:rsid w:val="00684DDE"/>
    <w:rsid w:val="00685647"/>
    <w:rsid w:val="006858FF"/>
    <w:rsid w:val="00685CBB"/>
    <w:rsid w:val="00685E9A"/>
    <w:rsid w:val="0068606D"/>
    <w:rsid w:val="006862AB"/>
    <w:rsid w:val="00686365"/>
    <w:rsid w:val="0068646B"/>
    <w:rsid w:val="00686B69"/>
    <w:rsid w:val="006876AD"/>
    <w:rsid w:val="00687BCE"/>
    <w:rsid w:val="00690AFB"/>
    <w:rsid w:val="00691182"/>
    <w:rsid w:val="00691E07"/>
    <w:rsid w:val="006940FB"/>
    <w:rsid w:val="00694DCE"/>
    <w:rsid w:val="00694EA7"/>
    <w:rsid w:val="006951EB"/>
    <w:rsid w:val="00695E2A"/>
    <w:rsid w:val="0069622D"/>
    <w:rsid w:val="006965BB"/>
    <w:rsid w:val="00696605"/>
    <w:rsid w:val="00696A5C"/>
    <w:rsid w:val="006972F5"/>
    <w:rsid w:val="006A097B"/>
    <w:rsid w:val="006A16FB"/>
    <w:rsid w:val="006A1A92"/>
    <w:rsid w:val="006A23B3"/>
    <w:rsid w:val="006A2690"/>
    <w:rsid w:val="006A2EBF"/>
    <w:rsid w:val="006A33F8"/>
    <w:rsid w:val="006A38FD"/>
    <w:rsid w:val="006A4B5E"/>
    <w:rsid w:val="006A5353"/>
    <w:rsid w:val="006A76D6"/>
    <w:rsid w:val="006A7EEE"/>
    <w:rsid w:val="006B0C52"/>
    <w:rsid w:val="006B1089"/>
    <w:rsid w:val="006B180C"/>
    <w:rsid w:val="006B19DE"/>
    <w:rsid w:val="006B22AF"/>
    <w:rsid w:val="006B2B35"/>
    <w:rsid w:val="006B2D65"/>
    <w:rsid w:val="006B32B9"/>
    <w:rsid w:val="006B3DDB"/>
    <w:rsid w:val="006B3F34"/>
    <w:rsid w:val="006B3F8C"/>
    <w:rsid w:val="006B5D74"/>
    <w:rsid w:val="006B76A6"/>
    <w:rsid w:val="006B7AA0"/>
    <w:rsid w:val="006B7CAD"/>
    <w:rsid w:val="006B7E04"/>
    <w:rsid w:val="006C0361"/>
    <w:rsid w:val="006C093F"/>
    <w:rsid w:val="006C10E1"/>
    <w:rsid w:val="006C1A29"/>
    <w:rsid w:val="006C1EFE"/>
    <w:rsid w:val="006C2062"/>
    <w:rsid w:val="006C218E"/>
    <w:rsid w:val="006C2FB0"/>
    <w:rsid w:val="006C3054"/>
    <w:rsid w:val="006C3260"/>
    <w:rsid w:val="006C3FA3"/>
    <w:rsid w:val="006C4E19"/>
    <w:rsid w:val="006C55F6"/>
    <w:rsid w:val="006C563F"/>
    <w:rsid w:val="006C5F5A"/>
    <w:rsid w:val="006C7F91"/>
    <w:rsid w:val="006D012E"/>
    <w:rsid w:val="006D048E"/>
    <w:rsid w:val="006D16D3"/>
    <w:rsid w:val="006D21BA"/>
    <w:rsid w:val="006D2A88"/>
    <w:rsid w:val="006D47A8"/>
    <w:rsid w:val="006D520C"/>
    <w:rsid w:val="006D5289"/>
    <w:rsid w:val="006D5419"/>
    <w:rsid w:val="006D5861"/>
    <w:rsid w:val="006D5C9A"/>
    <w:rsid w:val="006D6293"/>
    <w:rsid w:val="006D646E"/>
    <w:rsid w:val="006D65D7"/>
    <w:rsid w:val="006D66B3"/>
    <w:rsid w:val="006D66CC"/>
    <w:rsid w:val="006D6D16"/>
    <w:rsid w:val="006D71D5"/>
    <w:rsid w:val="006D7C7B"/>
    <w:rsid w:val="006E11A0"/>
    <w:rsid w:val="006E16D1"/>
    <w:rsid w:val="006E1D23"/>
    <w:rsid w:val="006E1F3F"/>
    <w:rsid w:val="006E1F7E"/>
    <w:rsid w:val="006E2977"/>
    <w:rsid w:val="006E2C85"/>
    <w:rsid w:val="006E318C"/>
    <w:rsid w:val="006E31AD"/>
    <w:rsid w:val="006E3296"/>
    <w:rsid w:val="006E32F1"/>
    <w:rsid w:val="006E459D"/>
    <w:rsid w:val="006E5B02"/>
    <w:rsid w:val="006E6388"/>
    <w:rsid w:val="006E7319"/>
    <w:rsid w:val="006E73FC"/>
    <w:rsid w:val="006E7FA5"/>
    <w:rsid w:val="006F0039"/>
    <w:rsid w:val="006F0228"/>
    <w:rsid w:val="006F066C"/>
    <w:rsid w:val="006F0CBC"/>
    <w:rsid w:val="006F0F66"/>
    <w:rsid w:val="006F28CA"/>
    <w:rsid w:val="006F2C17"/>
    <w:rsid w:val="006F3A77"/>
    <w:rsid w:val="006F3C96"/>
    <w:rsid w:val="006F3CEC"/>
    <w:rsid w:val="006F41C7"/>
    <w:rsid w:val="006F483B"/>
    <w:rsid w:val="006F4EF2"/>
    <w:rsid w:val="006F6A96"/>
    <w:rsid w:val="007000F7"/>
    <w:rsid w:val="007009B5"/>
    <w:rsid w:val="00700C5B"/>
    <w:rsid w:val="00701C6F"/>
    <w:rsid w:val="007025DE"/>
    <w:rsid w:val="00702C68"/>
    <w:rsid w:val="00703379"/>
    <w:rsid w:val="00703718"/>
    <w:rsid w:val="0070475B"/>
    <w:rsid w:val="00704886"/>
    <w:rsid w:val="00704E9D"/>
    <w:rsid w:val="00704F89"/>
    <w:rsid w:val="0070569A"/>
    <w:rsid w:val="00706364"/>
    <w:rsid w:val="0070669F"/>
    <w:rsid w:val="00706716"/>
    <w:rsid w:val="00706951"/>
    <w:rsid w:val="00707383"/>
    <w:rsid w:val="00707AD7"/>
    <w:rsid w:val="00707E40"/>
    <w:rsid w:val="007111A5"/>
    <w:rsid w:val="00711A19"/>
    <w:rsid w:val="0071342F"/>
    <w:rsid w:val="00713B83"/>
    <w:rsid w:val="00713B90"/>
    <w:rsid w:val="007147A6"/>
    <w:rsid w:val="00714EB8"/>
    <w:rsid w:val="007155AA"/>
    <w:rsid w:val="0071580E"/>
    <w:rsid w:val="00715E94"/>
    <w:rsid w:val="0071610D"/>
    <w:rsid w:val="007165B2"/>
    <w:rsid w:val="007174B0"/>
    <w:rsid w:val="00717B04"/>
    <w:rsid w:val="00720E7B"/>
    <w:rsid w:val="0072178E"/>
    <w:rsid w:val="00721BF5"/>
    <w:rsid w:val="007224E3"/>
    <w:rsid w:val="007225FF"/>
    <w:rsid w:val="0072287D"/>
    <w:rsid w:val="007238A6"/>
    <w:rsid w:val="007239AA"/>
    <w:rsid w:val="00723FE5"/>
    <w:rsid w:val="007243DE"/>
    <w:rsid w:val="007244D7"/>
    <w:rsid w:val="00724B42"/>
    <w:rsid w:val="00725B18"/>
    <w:rsid w:val="00725CBA"/>
    <w:rsid w:val="00725D9D"/>
    <w:rsid w:val="007263AF"/>
    <w:rsid w:val="00726595"/>
    <w:rsid w:val="0072672E"/>
    <w:rsid w:val="0072677D"/>
    <w:rsid w:val="00726E1F"/>
    <w:rsid w:val="00726F2C"/>
    <w:rsid w:val="00727844"/>
    <w:rsid w:val="00727DB4"/>
    <w:rsid w:val="00730159"/>
    <w:rsid w:val="007301FC"/>
    <w:rsid w:val="007308A4"/>
    <w:rsid w:val="00730A61"/>
    <w:rsid w:val="007313AD"/>
    <w:rsid w:val="0073208E"/>
    <w:rsid w:val="007326D8"/>
    <w:rsid w:val="0073294D"/>
    <w:rsid w:val="007334E5"/>
    <w:rsid w:val="007334E7"/>
    <w:rsid w:val="00733E67"/>
    <w:rsid w:val="00734284"/>
    <w:rsid w:val="00734752"/>
    <w:rsid w:val="00734857"/>
    <w:rsid w:val="00734B4C"/>
    <w:rsid w:val="00734E09"/>
    <w:rsid w:val="00734FB1"/>
    <w:rsid w:val="007352D6"/>
    <w:rsid w:val="007355E3"/>
    <w:rsid w:val="00735A07"/>
    <w:rsid w:val="00735FFB"/>
    <w:rsid w:val="007375B9"/>
    <w:rsid w:val="00737787"/>
    <w:rsid w:val="007409A3"/>
    <w:rsid w:val="00740E34"/>
    <w:rsid w:val="0074141B"/>
    <w:rsid w:val="00741678"/>
    <w:rsid w:val="00741C5E"/>
    <w:rsid w:val="00741D59"/>
    <w:rsid w:val="00742F9B"/>
    <w:rsid w:val="00743774"/>
    <w:rsid w:val="00745C3B"/>
    <w:rsid w:val="00745CD1"/>
    <w:rsid w:val="00745DDF"/>
    <w:rsid w:val="00746BCE"/>
    <w:rsid w:val="00747ACA"/>
    <w:rsid w:val="00747EAA"/>
    <w:rsid w:val="00750015"/>
    <w:rsid w:val="0075054F"/>
    <w:rsid w:val="007508E9"/>
    <w:rsid w:val="0075249D"/>
    <w:rsid w:val="007528E4"/>
    <w:rsid w:val="00752CB9"/>
    <w:rsid w:val="00752EDC"/>
    <w:rsid w:val="007537B2"/>
    <w:rsid w:val="0075453F"/>
    <w:rsid w:val="007555F6"/>
    <w:rsid w:val="00755952"/>
    <w:rsid w:val="00755A86"/>
    <w:rsid w:val="0075663A"/>
    <w:rsid w:val="0075724C"/>
    <w:rsid w:val="00757617"/>
    <w:rsid w:val="00757CDD"/>
    <w:rsid w:val="0076075E"/>
    <w:rsid w:val="00760A99"/>
    <w:rsid w:val="00761615"/>
    <w:rsid w:val="00761AFA"/>
    <w:rsid w:val="00761BF4"/>
    <w:rsid w:val="007635D6"/>
    <w:rsid w:val="00764AF6"/>
    <w:rsid w:val="00765CAC"/>
    <w:rsid w:val="00765DD5"/>
    <w:rsid w:val="00766062"/>
    <w:rsid w:val="0076641D"/>
    <w:rsid w:val="007667B8"/>
    <w:rsid w:val="00766B49"/>
    <w:rsid w:val="007676E7"/>
    <w:rsid w:val="00770188"/>
    <w:rsid w:val="007703FB"/>
    <w:rsid w:val="00770F56"/>
    <w:rsid w:val="007716D5"/>
    <w:rsid w:val="007718AD"/>
    <w:rsid w:val="00771A19"/>
    <w:rsid w:val="007722EF"/>
    <w:rsid w:val="00772420"/>
    <w:rsid w:val="00772B9F"/>
    <w:rsid w:val="007739FF"/>
    <w:rsid w:val="00773A51"/>
    <w:rsid w:val="00773B82"/>
    <w:rsid w:val="00773B8A"/>
    <w:rsid w:val="00774212"/>
    <w:rsid w:val="007742DF"/>
    <w:rsid w:val="0077436E"/>
    <w:rsid w:val="007753CD"/>
    <w:rsid w:val="00775AAE"/>
    <w:rsid w:val="007761AF"/>
    <w:rsid w:val="00776F1F"/>
    <w:rsid w:val="00777516"/>
    <w:rsid w:val="0077758A"/>
    <w:rsid w:val="007775A4"/>
    <w:rsid w:val="0077776D"/>
    <w:rsid w:val="00777B5F"/>
    <w:rsid w:val="00777BE6"/>
    <w:rsid w:val="00777EBA"/>
    <w:rsid w:val="00780068"/>
    <w:rsid w:val="00780837"/>
    <w:rsid w:val="007813A2"/>
    <w:rsid w:val="0078180B"/>
    <w:rsid w:val="00781CBC"/>
    <w:rsid w:val="00782D33"/>
    <w:rsid w:val="00782F21"/>
    <w:rsid w:val="00783048"/>
    <w:rsid w:val="0078313B"/>
    <w:rsid w:val="0078375C"/>
    <w:rsid w:val="00783986"/>
    <w:rsid w:val="00784A59"/>
    <w:rsid w:val="007855C1"/>
    <w:rsid w:val="00785C52"/>
    <w:rsid w:val="007861D6"/>
    <w:rsid w:val="00786F40"/>
    <w:rsid w:val="00787558"/>
    <w:rsid w:val="0078768D"/>
    <w:rsid w:val="00787C9D"/>
    <w:rsid w:val="00787F21"/>
    <w:rsid w:val="00790098"/>
    <w:rsid w:val="007902A6"/>
    <w:rsid w:val="00790413"/>
    <w:rsid w:val="007907D2"/>
    <w:rsid w:val="00790826"/>
    <w:rsid w:val="00790960"/>
    <w:rsid w:val="00790CD3"/>
    <w:rsid w:val="0079198A"/>
    <w:rsid w:val="00791B3A"/>
    <w:rsid w:val="00791B41"/>
    <w:rsid w:val="0079214A"/>
    <w:rsid w:val="007925D3"/>
    <w:rsid w:val="0079339C"/>
    <w:rsid w:val="00793D9C"/>
    <w:rsid w:val="00794053"/>
    <w:rsid w:val="00794CF1"/>
    <w:rsid w:val="00794FB6"/>
    <w:rsid w:val="00795101"/>
    <w:rsid w:val="00796133"/>
    <w:rsid w:val="007966A0"/>
    <w:rsid w:val="00796E5D"/>
    <w:rsid w:val="00796EBB"/>
    <w:rsid w:val="0079708D"/>
    <w:rsid w:val="00797BC0"/>
    <w:rsid w:val="007A0307"/>
    <w:rsid w:val="007A0358"/>
    <w:rsid w:val="007A2DE0"/>
    <w:rsid w:val="007A3428"/>
    <w:rsid w:val="007A4099"/>
    <w:rsid w:val="007A455A"/>
    <w:rsid w:val="007A4A5A"/>
    <w:rsid w:val="007A5E28"/>
    <w:rsid w:val="007A6576"/>
    <w:rsid w:val="007A68A1"/>
    <w:rsid w:val="007A6F7B"/>
    <w:rsid w:val="007A7671"/>
    <w:rsid w:val="007A774E"/>
    <w:rsid w:val="007A7E77"/>
    <w:rsid w:val="007B00FC"/>
    <w:rsid w:val="007B13B2"/>
    <w:rsid w:val="007B176E"/>
    <w:rsid w:val="007B1A81"/>
    <w:rsid w:val="007B1D62"/>
    <w:rsid w:val="007B249D"/>
    <w:rsid w:val="007B25AC"/>
    <w:rsid w:val="007B28D3"/>
    <w:rsid w:val="007B45C0"/>
    <w:rsid w:val="007B48C8"/>
    <w:rsid w:val="007B52E1"/>
    <w:rsid w:val="007B59AE"/>
    <w:rsid w:val="007B614D"/>
    <w:rsid w:val="007B658A"/>
    <w:rsid w:val="007B6FF3"/>
    <w:rsid w:val="007B732C"/>
    <w:rsid w:val="007C0082"/>
    <w:rsid w:val="007C020B"/>
    <w:rsid w:val="007C09CE"/>
    <w:rsid w:val="007C0C1D"/>
    <w:rsid w:val="007C0E64"/>
    <w:rsid w:val="007C19D2"/>
    <w:rsid w:val="007C1D69"/>
    <w:rsid w:val="007C1F74"/>
    <w:rsid w:val="007C2363"/>
    <w:rsid w:val="007C2A0B"/>
    <w:rsid w:val="007C2B97"/>
    <w:rsid w:val="007C2C23"/>
    <w:rsid w:val="007C30C1"/>
    <w:rsid w:val="007C3399"/>
    <w:rsid w:val="007C400F"/>
    <w:rsid w:val="007C41F0"/>
    <w:rsid w:val="007C51B8"/>
    <w:rsid w:val="007C5C05"/>
    <w:rsid w:val="007C6011"/>
    <w:rsid w:val="007C61EB"/>
    <w:rsid w:val="007C65E3"/>
    <w:rsid w:val="007C6C64"/>
    <w:rsid w:val="007C7568"/>
    <w:rsid w:val="007C75A1"/>
    <w:rsid w:val="007C78CA"/>
    <w:rsid w:val="007D0234"/>
    <w:rsid w:val="007D1649"/>
    <w:rsid w:val="007D1968"/>
    <w:rsid w:val="007D22DB"/>
    <w:rsid w:val="007D2300"/>
    <w:rsid w:val="007D2904"/>
    <w:rsid w:val="007D2A94"/>
    <w:rsid w:val="007D309D"/>
    <w:rsid w:val="007D3386"/>
    <w:rsid w:val="007D3704"/>
    <w:rsid w:val="007D39E9"/>
    <w:rsid w:val="007D3A3B"/>
    <w:rsid w:val="007D3C29"/>
    <w:rsid w:val="007D4003"/>
    <w:rsid w:val="007D48EE"/>
    <w:rsid w:val="007D57E4"/>
    <w:rsid w:val="007D5CF8"/>
    <w:rsid w:val="007D5D4A"/>
    <w:rsid w:val="007D62F1"/>
    <w:rsid w:val="007D65A3"/>
    <w:rsid w:val="007D69FF"/>
    <w:rsid w:val="007D79B1"/>
    <w:rsid w:val="007D7AA9"/>
    <w:rsid w:val="007E0731"/>
    <w:rsid w:val="007E11EF"/>
    <w:rsid w:val="007E13F2"/>
    <w:rsid w:val="007E1FD3"/>
    <w:rsid w:val="007E26FE"/>
    <w:rsid w:val="007E2ABF"/>
    <w:rsid w:val="007E3DEA"/>
    <w:rsid w:val="007E4B21"/>
    <w:rsid w:val="007E4EDF"/>
    <w:rsid w:val="007E79FE"/>
    <w:rsid w:val="007F0DDD"/>
    <w:rsid w:val="007F163E"/>
    <w:rsid w:val="007F1CC9"/>
    <w:rsid w:val="007F209B"/>
    <w:rsid w:val="007F2BFA"/>
    <w:rsid w:val="007F2DD3"/>
    <w:rsid w:val="007F3565"/>
    <w:rsid w:val="007F4030"/>
    <w:rsid w:val="007F4E4F"/>
    <w:rsid w:val="007F511E"/>
    <w:rsid w:val="007F55B6"/>
    <w:rsid w:val="007F5E94"/>
    <w:rsid w:val="007F688F"/>
    <w:rsid w:val="007F68F7"/>
    <w:rsid w:val="007F6B99"/>
    <w:rsid w:val="007F6E39"/>
    <w:rsid w:val="007F6E4E"/>
    <w:rsid w:val="007F6EFF"/>
    <w:rsid w:val="007F764F"/>
    <w:rsid w:val="007F775F"/>
    <w:rsid w:val="007F7FE6"/>
    <w:rsid w:val="00800174"/>
    <w:rsid w:val="00800431"/>
    <w:rsid w:val="00800E68"/>
    <w:rsid w:val="00802053"/>
    <w:rsid w:val="00802214"/>
    <w:rsid w:val="00802F3E"/>
    <w:rsid w:val="00803332"/>
    <w:rsid w:val="00803A4D"/>
    <w:rsid w:val="00803D51"/>
    <w:rsid w:val="00803E77"/>
    <w:rsid w:val="00803F3A"/>
    <w:rsid w:val="00803FC7"/>
    <w:rsid w:val="00804B31"/>
    <w:rsid w:val="0080547F"/>
    <w:rsid w:val="00805DFF"/>
    <w:rsid w:val="0080674F"/>
    <w:rsid w:val="00806CA4"/>
    <w:rsid w:val="008107AD"/>
    <w:rsid w:val="0081143B"/>
    <w:rsid w:val="00811B3C"/>
    <w:rsid w:val="00811CEE"/>
    <w:rsid w:val="0081237F"/>
    <w:rsid w:val="008124AB"/>
    <w:rsid w:val="00812DAA"/>
    <w:rsid w:val="00813F49"/>
    <w:rsid w:val="00815B98"/>
    <w:rsid w:val="0081612F"/>
    <w:rsid w:val="00816331"/>
    <w:rsid w:val="008170A9"/>
    <w:rsid w:val="00820E23"/>
    <w:rsid w:val="00821384"/>
    <w:rsid w:val="008215DF"/>
    <w:rsid w:val="008215EF"/>
    <w:rsid w:val="00821628"/>
    <w:rsid w:val="00821C3D"/>
    <w:rsid w:val="008231C0"/>
    <w:rsid w:val="00823269"/>
    <w:rsid w:val="00823476"/>
    <w:rsid w:val="00823959"/>
    <w:rsid w:val="008240AE"/>
    <w:rsid w:val="00824262"/>
    <w:rsid w:val="008244CB"/>
    <w:rsid w:val="00824FE0"/>
    <w:rsid w:val="00825F04"/>
    <w:rsid w:val="0082629A"/>
    <w:rsid w:val="0082638A"/>
    <w:rsid w:val="0082645C"/>
    <w:rsid w:val="00826A3B"/>
    <w:rsid w:val="00826F0C"/>
    <w:rsid w:val="008274B6"/>
    <w:rsid w:val="0082750B"/>
    <w:rsid w:val="00827515"/>
    <w:rsid w:val="00830CF7"/>
    <w:rsid w:val="00830F63"/>
    <w:rsid w:val="008316E6"/>
    <w:rsid w:val="0083214A"/>
    <w:rsid w:val="008322EA"/>
    <w:rsid w:val="00832B87"/>
    <w:rsid w:val="0083462D"/>
    <w:rsid w:val="0083521C"/>
    <w:rsid w:val="00835336"/>
    <w:rsid w:val="008355B1"/>
    <w:rsid w:val="008357BD"/>
    <w:rsid w:val="0083596A"/>
    <w:rsid w:val="00836802"/>
    <w:rsid w:val="008369BF"/>
    <w:rsid w:val="00836C32"/>
    <w:rsid w:val="00836ECE"/>
    <w:rsid w:val="00836FD8"/>
    <w:rsid w:val="00837631"/>
    <w:rsid w:val="0084104F"/>
    <w:rsid w:val="00841AFD"/>
    <w:rsid w:val="0084255D"/>
    <w:rsid w:val="00843E84"/>
    <w:rsid w:val="00843ED9"/>
    <w:rsid w:val="008441E0"/>
    <w:rsid w:val="00844A2C"/>
    <w:rsid w:val="00844C89"/>
    <w:rsid w:val="008451F4"/>
    <w:rsid w:val="00845321"/>
    <w:rsid w:val="008453C0"/>
    <w:rsid w:val="00845A05"/>
    <w:rsid w:val="00846F2D"/>
    <w:rsid w:val="00846FC5"/>
    <w:rsid w:val="0084720E"/>
    <w:rsid w:val="00847F17"/>
    <w:rsid w:val="008500DF"/>
    <w:rsid w:val="00850B2F"/>
    <w:rsid w:val="0085131A"/>
    <w:rsid w:val="00851B4C"/>
    <w:rsid w:val="00851D00"/>
    <w:rsid w:val="008525E8"/>
    <w:rsid w:val="00852DC5"/>
    <w:rsid w:val="00852E0F"/>
    <w:rsid w:val="00854058"/>
    <w:rsid w:val="00854395"/>
    <w:rsid w:val="00854724"/>
    <w:rsid w:val="00854D3D"/>
    <w:rsid w:val="008552EE"/>
    <w:rsid w:val="00855A17"/>
    <w:rsid w:val="008561AB"/>
    <w:rsid w:val="0085625B"/>
    <w:rsid w:val="008563DB"/>
    <w:rsid w:val="008569EF"/>
    <w:rsid w:val="00856BF6"/>
    <w:rsid w:val="00857522"/>
    <w:rsid w:val="0086051B"/>
    <w:rsid w:val="00860935"/>
    <w:rsid w:val="00860EDD"/>
    <w:rsid w:val="00862A64"/>
    <w:rsid w:val="00862DC6"/>
    <w:rsid w:val="0086336E"/>
    <w:rsid w:val="0086340A"/>
    <w:rsid w:val="00863922"/>
    <w:rsid w:val="00863E1B"/>
    <w:rsid w:val="00863F49"/>
    <w:rsid w:val="00863FB1"/>
    <w:rsid w:val="008647FC"/>
    <w:rsid w:val="008655F3"/>
    <w:rsid w:val="00865A2D"/>
    <w:rsid w:val="00865FB0"/>
    <w:rsid w:val="0086616B"/>
    <w:rsid w:val="0086645D"/>
    <w:rsid w:val="00866E14"/>
    <w:rsid w:val="00866F79"/>
    <w:rsid w:val="0086764B"/>
    <w:rsid w:val="0086791E"/>
    <w:rsid w:val="00867BE6"/>
    <w:rsid w:val="0087081F"/>
    <w:rsid w:val="008712D5"/>
    <w:rsid w:val="00872803"/>
    <w:rsid w:val="00872DF0"/>
    <w:rsid w:val="008751F5"/>
    <w:rsid w:val="008753FA"/>
    <w:rsid w:val="00877222"/>
    <w:rsid w:val="00877CB8"/>
    <w:rsid w:val="00877E64"/>
    <w:rsid w:val="00880975"/>
    <w:rsid w:val="00880A20"/>
    <w:rsid w:val="00880E8C"/>
    <w:rsid w:val="008812EC"/>
    <w:rsid w:val="0088188F"/>
    <w:rsid w:val="00881A30"/>
    <w:rsid w:val="00881F85"/>
    <w:rsid w:val="008825B6"/>
    <w:rsid w:val="00882B43"/>
    <w:rsid w:val="00883389"/>
    <w:rsid w:val="00883C81"/>
    <w:rsid w:val="00885D03"/>
    <w:rsid w:val="008860BA"/>
    <w:rsid w:val="0088611D"/>
    <w:rsid w:val="00886888"/>
    <w:rsid w:val="00887ABA"/>
    <w:rsid w:val="00887D40"/>
    <w:rsid w:val="0089005B"/>
    <w:rsid w:val="008902DD"/>
    <w:rsid w:val="00890B00"/>
    <w:rsid w:val="00890B9E"/>
    <w:rsid w:val="0089289D"/>
    <w:rsid w:val="008937F2"/>
    <w:rsid w:val="00893F60"/>
    <w:rsid w:val="0089431A"/>
    <w:rsid w:val="008944E2"/>
    <w:rsid w:val="00894575"/>
    <w:rsid w:val="0089458F"/>
    <w:rsid w:val="00894726"/>
    <w:rsid w:val="00894D2F"/>
    <w:rsid w:val="00894E5C"/>
    <w:rsid w:val="00894FE7"/>
    <w:rsid w:val="00895618"/>
    <w:rsid w:val="0089568B"/>
    <w:rsid w:val="00895D8E"/>
    <w:rsid w:val="008962D6"/>
    <w:rsid w:val="008971C1"/>
    <w:rsid w:val="008973B7"/>
    <w:rsid w:val="008977DD"/>
    <w:rsid w:val="00897C10"/>
    <w:rsid w:val="008A1B66"/>
    <w:rsid w:val="008A2DE1"/>
    <w:rsid w:val="008A2DE5"/>
    <w:rsid w:val="008A2EBD"/>
    <w:rsid w:val="008A315F"/>
    <w:rsid w:val="008A3387"/>
    <w:rsid w:val="008A37AB"/>
    <w:rsid w:val="008A3C72"/>
    <w:rsid w:val="008A3D1B"/>
    <w:rsid w:val="008A40C9"/>
    <w:rsid w:val="008A41C7"/>
    <w:rsid w:val="008A4D06"/>
    <w:rsid w:val="008A549B"/>
    <w:rsid w:val="008A5505"/>
    <w:rsid w:val="008A5C38"/>
    <w:rsid w:val="008A64D1"/>
    <w:rsid w:val="008A6DC3"/>
    <w:rsid w:val="008A6DFA"/>
    <w:rsid w:val="008A6E04"/>
    <w:rsid w:val="008A7EF2"/>
    <w:rsid w:val="008B0B22"/>
    <w:rsid w:val="008B18B0"/>
    <w:rsid w:val="008B2B49"/>
    <w:rsid w:val="008B325C"/>
    <w:rsid w:val="008B352F"/>
    <w:rsid w:val="008B36E0"/>
    <w:rsid w:val="008B3A93"/>
    <w:rsid w:val="008B4116"/>
    <w:rsid w:val="008B4C35"/>
    <w:rsid w:val="008B5ACB"/>
    <w:rsid w:val="008B5B64"/>
    <w:rsid w:val="008B6064"/>
    <w:rsid w:val="008B60AB"/>
    <w:rsid w:val="008B7470"/>
    <w:rsid w:val="008B76FE"/>
    <w:rsid w:val="008B786D"/>
    <w:rsid w:val="008B7E18"/>
    <w:rsid w:val="008C03F8"/>
    <w:rsid w:val="008C04DC"/>
    <w:rsid w:val="008C0A10"/>
    <w:rsid w:val="008C0AC9"/>
    <w:rsid w:val="008C0EDD"/>
    <w:rsid w:val="008C1FFE"/>
    <w:rsid w:val="008C2B47"/>
    <w:rsid w:val="008C321B"/>
    <w:rsid w:val="008C34DE"/>
    <w:rsid w:val="008C3A30"/>
    <w:rsid w:val="008C4BD2"/>
    <w:rsid w:val="008C5888"/>
    <w:rsid w:val="008C629D"/>
    <w:rsid w:val="008C7805"/>
    <w:rsid w:val="008C7D94"/>
    <w:rsid w:val="008D01E5"/>
    <w:rsid w:val="008D03DC"/>
    <w:rsid w:val="008D15AE"/>
    <w:rsid w:val="008D1925"/>
    <w:rsid w:val="008D27C5"/>
    <w:rsid w:val="008D281D"/>
    <w:rsid w:val="008D2C55"/>
    <w:rsid w:val="008D2DB9"/>
    <w:rsid w:val="008D3F1D"/>
    <w:rsid w:val="008D4BB2"/>
    <w:rsid w:val="008D5330"/>
    <w:rsid w:val="008D5981"/>
    <w:rsid w:val="008D5B01"/>
    <w:rsid w:val="008D619F"/>
    <w:rsid w:val="008D61D6"/>
    <w:rsid w:val="008D6350"/>
    <w:rsid w:val="008D6C7D"/>
    <w:rsid w:val="008D72C6"/>
    <w:rsid w:val="008D7833"/>
    <w:rsid w:val="008D7EAA"/>
    <w:rsid w:val="008E137C"/>
    <w:rsid w:val="008E2480"/>
    <w:rsid w:val="008E2636"/>
    <w:rsid w:val="008E333E"/>
    <w:rsid w:val="008E3459"/>
    <w:rsid w:val="008E4050"/>
    <w:rsid w:val="008E46DA"/>
    <w:rsid w:val="008E59A8"/>
    <w:rsid w:val="008E5A8F"/>
    <w:rsid w:val="008E60A0"/>
    <w:rsid w:val="008E6A55"/>
    <w:rsid w:val="008E7857"/>
    <w:rsid w:val="008E7937"/>
    <w:rsid w:val="008E7AB7"/>
    <w:rsid w:val="008F16A4"/>
    <w:rsid w:val="008F1AC1"/>
    <w:rsid w:val="008F2FCA"/>
    <w:rsid w:val="008F35DF"/>
    <w:rsid w:val="008F3E2D"/>
    <w:rsid w:val="008F495A"/>
    <w:rsid w:val="008F4DDB"/>
    <w:rsid w:val="008F557D"/>
    <w:rsid w:val="008F5669"/>
    <w:rsid w:val="008F6380"/>
    <w:rsid w:val="008F673F"/>
    <w:rsid w:val="008F74FC"/>
    <w:rsid w:val="008F7814"/>
    <w:rsid w:val="008F78E1"/>
    <w:rsid w:val="0090013C"/>
    <w:rsid w:val="00900866"/>
    <w:rsid w:val="009008EC"/>
    <w:rsid w:val="009015AE"/>
    <w:rsid w:val="00901970"/>
    <w:rsid w:val="0090237F"/>
    <w:rsid w:val="009026CF"/>
    <w:rsid w:val="0090397F"/>
    <w:rsid w:val="00904159"/>
    <w:rsid w:val="00904A2C"/>
    <w:rsid w:val="009051F7"/>
    <w:rsid w:val="00906418"/>
    <w:rsid w:val="00906430"/>
    <w:rsid w:val="00906777"/>
    <w:rsid w:val="00907921"/>
    <w:rsid w:val="009079CC"/>
    <w:rsid w:val="009113C6"/>
    <w:rsid w:val="0091151B"/>
    <w:rsid w:val="00911CD7"/>
    <w:rsid w:val="00912AED"/>
    <w:rsid w:val="00913B7B"/>
    <w:rsid w:val="009147D1"/>
    <w:rsid w:val="00915056"/>
    <w:rsid w:val="00915154"/>
    <w:rsid w:val="009157C9"/>
    <w:rsid w:val="00915E4E"/>
    <w:rsid w:val="00915E9D"/>
    <w:rsid w:val="00916753"/>
    <w:rsid w:val="009170B2"/>
    <w:rsid w:val="009172E6"/>
    <w:rsid w:val="00917552"/>
    <w:rsid w:val="009177F4"/>
    <w:rsid w:val="0092076C"/>
    <w:rsid w:val="00920BF0"/>
    <w:rsid w:val="009213E8"/>
    <w:rsid w:val="00921632"/>
    <w:rsid w:val="00921A25"/>
    <w:rsid w:val="00921A5E"/>
    <w:rsid w:val="00921B96"/>
    <w:rsid w:val="00923703"/>
    <w:rsid w:val="00923960"/>
    <w:rsid w:val="00923A1D"/>
    <w:rsid w:val="009244EA"/>
    <w:rsid w:val="00924DA9"/>
    <w:rsid w:val="009251E4"/>
    <w:rsid w:val="009252A9"/>
    <w:rsid w:val="00925500"/>
    <w:rsid w:val="00925BB9"/>
    <w:rsid w:val="00925DFC"/>
    <w:rsid w:val="009261A5"/>
    <w:rsid w:val="0092665C"/>
    <w:rsid w:val="0092691F"/>
    <w:rsid w:val="009270B9"/>
    <w:rsid w:val="0092794E"/>
    <w:rsid w:val="00927BB9"/>
    <w:rsid w:val="009304CA"/>
    <w:rsid w:val="0093087F"/>
    <w:rsid w:val="0093130C"/>
    <w:rsid w:val="009319C6"/>
    <w:rsid w:val="00932189"/>
    <w:rsid w:val="0093244A"/>
    <w:rsid w:val="00933028"/>
    <w:rsid w:val="009335E8"/>
    <w:rsid w:val="009347B9"/>
    <w:rsid w:val="00934C9F"/>
    <w:rsid w:val="00935F25"/>
    <w:rsid w:val="00935FA6"/>
    <w:rsid w:val="0093651C"/>
    <w:rsid w:val="00937275"/>
    <w:rsid w:val="0093758D"/>
    <w:rsid w:val="00940459"/>
    <w:rsid w:val="00940AAC"/>
    <w:rsid w:val="00941633"/>
    <w:rsid w:val="00941FF7"/>
    <w:rsid w:val="009429F7"/>
    <w:rsid w:val="00943468"/>
    <w:rsid w:val="00943BD5"/>
    <w:rsid w:val="009458B8"/>
    <w:rsid w:val="009469F5"/>
    <w:rsid w:val="00947AE3"/>
    <w:rsid w:val="009509C7"/>
    <w:rsid w:val="00950B54"/>
    <w:rsid w:val="009512FB"/>
    <w:rsid w:val="009514AA"/>
    <w:rsid w:val="009514E8"/>
    <w:rsid w:val="00951740"/>
    <w:rsid w:val="009521C3"/>
    <w:rsid w:val="009528CD"/>
    <w:rsid w:val="0095345C"/>
    <w:rsid w:val="00953964"/>
    <w:rsid w:val="0095465D"/>
    <w:rsid w:val="00954C39"/>
    <w:rsid w:val="00954C85"/>
    <w:rsid w:val="00955E73"/>
    <w:rsid w:val="009567B9"/>
    <w:rsid w:val="009568A5"/>
    <w:rsid w:val="00957172"/>
    <w:rsid w:val="00957400"/>
    <w:rsid w:val="0095752B"/>
    <w:rsid w:val="00960716"/>
    <w:rsid w:val="009608F5"/>
    <w:rsid w:val="00960A20"/>
    <w:rsid w:val="00961065"/>
    <w:rsid w:val="0096160B"/>
    <w:rsid w:val="009616AB"/>
    <w:rsid w:val="00961D26"/>
    <w:rsid w:val="00961E70"/>
    <w:rsid w:val="009625FD"/>
    <w:rsid w:val="009625FE"/>
    <w:rsid w:val="0096262A"/>
    <w:rsid w:val="009629F8"/>
    <w:rsid w:val="00962B4C"/>
    <w:rsid w:val="00962C0D"/>
    <w:rsid w:val="0096362B"/>
    <w:rsid w:val="009636E8"/>
    <w:rsid w:val="009639B7"/>
    <w:rsid w:val="00963A42"/>
    <w:rsid w:val="00963AE9"/>
    <w:rsid w:val="00964F5E"/>
    <w:rsid w:val="009657DF"/>
    <w:rsid w:val="00966D6F"/>
    <w:rsid w:val="00966FCB"/>
    <w:rsid w:val="00967479"/>
    <w:rsid w:val="009676FD"/>
    <w:rsid w:val="00970015"/>
    <w:rsid w:val="00970605"/>
    <w:rsid w:val="00970753"/>
    <w:rsid w:val="00970CB6"/>
    <w:rsid w:val="00971067"/>
    <w:rsid w:val="00971E43"/>
    <w:rsid w:val="00972134"/>
    <w:rsid w:val="009722F0"/>
    <w:rsid w:val="00973543"/>
    <w:rsid w:val="00973841"/>
    <w:rsid w:val="0097407B"/>
    <w:rsid w:val="00974691"/>
    <w:rsid w:val="009746A4"/>
    <w:rsid w:val="009749DE"/>
    <w:rsid w:val="009749E7"/>
    <w:rsid w:val="009751A0"/>
    <w:rsid w:val="009760D2"/>
    <w:rsid w:val="0097615E"/>
    <w:rsid w:val="009771BE"/>
    <w:rsid w:val="00977CCB"/>
    <w:rsid w:val="00977E8F"/>
    <w:rsid w:val="0098036D"/>
    <w:rsid w:val="0098098E"/>
    <w:rsid w:val="00981361"/>
    <w:rsid w:val="00981A69"/>
    <w:rsid w:val="0098202F"/>
    <w:rsid w:val="00982C1E"/>
    <w:rsid w:val="00982C91"/>
    <w:rsid w:val="009834A1"/>
    <w:rsid w:val="009841A0"/>
    <w:rsid w:val="009842B4"/>
    <w:rsid w:val="0098490F"/>
    <w:rsid w:val="0098505B"/>
    <w:rsid w:val="009851F6"/>
    <w:rsid w:val="00985B43"/>
    <w:rsid w:val="0098625B"/>
    <w:rsid w:val="00986B09"/>
    <w:rsid w:val="0098756E"/>
    <w:rsid w:val="0099095C"/>
    <w:rsid w:val="009923D3"/>
    <w:rsid w:val="00992767"/>
    <w:rsid w:val="00993167"/>
    <w:rsid w:val="00993B9F"/>
    <w:rsid w:val="00993C27"/>
    <w:rsid w:val="009940C8"/>
    <w:rsid w:val="0099607B"/>
    <w:rsid w:val="009964EF"/>
    <w:rsid w:val="00996D9B"/>
    <w:rsid w:val="00997600"/>
    <w:rsid w:val="009A0298"/>
    <w:rsid w:val="009A059F"/>
    <w:rsid w:val="009A05DF"/>
    <w:rsid w:val="009A13AF"/>
    <w:rsid w:val="009A14BF"/>
    <w:rsid w:val="009A1EAF"/>
    <w:rsid w:val="009A40B3"/>
    <w:rsid w:val="009A417D"/>
    <w:rsid w:val="009A4788"/>
    <w:rsid w:val="009A4EAB"/>
    <w:rsid w:val="009A5405"/>
    <w:rsid w:val="009A62D4"/>
    <w:rsid w:val="009A630E"/>
    <w:rsid w:val="009A646E"/>
    <w:rsid w:val="009A71A9"/>
    <w:rsid w:val="009A759E"/>
    <w:rsid w:val="009A7F0C"/>
    <w:rsid w:val="009A7F0D"/>
    <w:rsid w:val="009B03EE"/>
    <w:rsid w:val="009B08E2"/>
    <w:rsid w:val="009B1D56"/>
    <w:rsid w:val="009B2A5A"/>
    <w:rsid w:val="009B328B"/>
    <w:rsid w:val="009B33E6"/>
    <w:rsid w:val="009B3418"/>
    <w:rsid w:val="009B3475"/>
    <w:rsid w:val="009B4344"/>
    <w:rsid w:val="009B438E"/>
    <w:rsid w:val="009B4434"/>
    <w:rsid w:val="009B46A4"/>
    <w:rsid w:val="009B4768"/>
    <w:rsid w:val="009B497C"/>
    <w:rsid w:val="009B53F1"/>
    <w:rsid w:val="009B71BA"/>
    <w:rsid w:val="009B750A"/>
    <w:rsid w:val="009B77CD"/>
    <w:rsid w:val="009B7CDF"/>
    <w:rsid w:val="009C0CBF"/>
    <w:rsid w:val="009C22C8"/>
    <w:rsid w:val="009C278F"/>
    <w:rsid w:val="009C29AA"/>
    <w:rsid w:val="009C329C"/>
    <w:rsid w:val="009C3810"/>
    <w:rsid w:val="009C3DA7"/>
    <w:rsid w:val="009C4BB5"/>
    <w:rsid w:val="009C667F"/>
    <w:rsid w:val="009C6A36"/>
    <w:rsid w:val="009C6B8E"/>
    <w:rsid w:val="009C6ED9"/>
    <w:rsid w:val="009C724F"/>
    <w:rsid w:val="009C7798"/>
    <w:rsid w:val="009D00D7"/>
    <w:rsid w:val="009D0136"/>
    <w:rsid w:val="009D0210"/>
    <w:rsid w:val="009D02B9"/>
    <w:rsid w:val="009D068B"/>
    <w:rsid w:val="009D0714"/>
    <w:rsid w:val="009D0736"/>
    <w:rsid w:val="009D1343"/>
    <w:rsid w:val="009D197C"/>
    <w:rsid w:val="009D1CA5"/>
    <w:rsid w:val="009D2B16"/>
    <w:rsid w:val="009D2E33"/>
    <w:rsid w:val="009D33B5"/>
    <w:rsid w:val="009D38FA"/>
    <w:rsid w:val="009D4107"/>
    <w:rsid w:val="009D4E50"/>
    <w:rsid w:val="009D5380"/>
    <w:rsid w:val="009D6BD7"/>
    <w:rsid w:val="009D7464"/>
    <w:rsid w:val="009D769E"/>
    <w:rsid w:val="009D7802"/>
    <w:rsid w:val="009D7F61"/>
    <w:rsid w:val="009E020E"/>
    <w:rsid w:val="009E0456"/>
    <w:rsid w:val="009E0D0F"/>
    <w:rsid w:val="009E11C5"/>
    <w:rsid w:val="009E1B3B"/>
    <w:rsid w:val="009E20B7"/>
    <w:rsid w:val="009E27A0"/>
    <w:rsid w:val="009E2E2F"/>
    <w:rsid w:val="009E33C0"/>
    <w:rsid w:val="009E3E82"/>
    <w:rsid w:val="009E4BE6"/>
    <w:rsid w:val="009E4EA7"/>
    <w:rsid w:val="009E5293"/>
    <w:rsid w:val="009E5B3F"/>
    <w:rsid w:val="009E5C41"/>
    <w:rsid w:val="009E69F4"/>
    <w:rsid w:val="009E7AE7"/>
    <w:rsid w:val="009E7D45"/>
    <w:rsid w:val="009E7F9A"/>
    <w:rsid w:val="009F02F3"/>
    <w:rsid w:val="009F04FC"/>
    <w:rsid w:val="009F0908"/>
    <w:rsid w:val="009F0B62"/>
    <w:rsid w:val="009F0EFD"/>
    <w:rsid w:val="009F0F11"/>
    <w:rsid w:val="009F12B9"/>
    <w:rsid w:val="009F194E"/>
    <w:rsid w:val="009F1A43"/>
    <w:rsid w:val="009F1DD8"/>
    <w:rsid w:val="009F2104"/>
    <w:rsid w:val="009F2255"/>
    <w:rsid w:val="009F2A38"/>
    <w:rsid w:val="009F2B58"/>
    <w:rsid w:val="009F3BB4"/>
    <w:rsid w:val="009F50A9"/>
    <w:rsid w:val="009F5396"/>
    <w:rsid w:val="009F63CD"/>
    <w:rsid w:val="009F72DA"/>
    <w:rsid w:val="009F7704"/>
    <w:rsid w:val="009F7B0A"/>
    <w:rsid w:val="009F7BEC"/>
    <w:rsid w:val="009F7E6F"/>
    <w:rsid w:val="00A0107A"/>
    <w:rsid w:val="00A0168D"/>
    <w:rsid w:val="00A019B9"/>
    <w:rsid w:val="00A01CAB"/>
    <w:rsid w:val="00A01D7A"/>
    <w:rsid w:val="00A02A09"/>
    <w:rsid w:val="00A03382"/>
    <w:rsid w:val="00A03AE5"/>
    <w:rsid w:val="00A03C2F"/>
    <w:rsid w:val="00A0427A"/>
    <w:rsid w:val="00A06C6C"/>
    <w:rsid w:val="00A07091"/>
    <w:rsid w:val="00A07296"/>
    <w:rsid w:val="00A1012B"/>
    <w:rsid w:val="00A1093A"/>
    <w:rsid w:val="00A111F5"/>
    <w:rsid w:val="00A1154D"/>
    <w:rsid w:val="00A118D6"/>
    <w:rsid w:val="00A13B29"/>
    <w:rsid w:val="00A15211"/>
    <w:rsid w:val="00A17015"/>
    <w:rsid w:val="00A17BB0"/>
    <w:rsid w:val="00A17C53"/>
    <w:rsid w:val="00A17F93"/>
    <w:rsid w:val="00A2039B"/>
    <w:rsid w:val="00A20424"/>
    <w:rsid w:val="00A20BD7"/>
    <w:rsid w:val="00A210CF"/>
    <w:rsid w:val="00A21741"/>
    <w:rsid w:val="00A21AA7"/>
    <w:rsid w:val="00A22069"/>
    <w:rsid w:val="00A229E9"/>
    <w:rsid w:val="00A22F85"/>
    <w:rsid w:val="00A24FA0"/>
    <w:rsid w:val="00A25A53"/>
    <w:rsid w:val="00A27B85"/>
    <w:rsid w:val="00A27F91"/>
    <w:rsid w:val="00A3051D"/>
    <w:rsid w:val="00A3082E"/>
    <w:rsid w:val="00A30B32"/>
    <w:rsid w:val="00A32379"/>
    <w:rsid w:val="00A33089"/>
    <w:rsid w:val="00A33AAB"/>
    <w:rsid w:val="00A33D13"/>
    <w:rsid w:val="00A33F09"/>
    <w:rsid w:val="00A344F3"/>
    <w:rsid w:val="00A34BF2"/>
    <w:rsid w:val="00A34FE6"/>
    <w:rsid w:val="00A35069"/>
    <w:rsid w:val="00A358C5"/>
    <w:rsid w:val="00A36256"/>
    <w:rsid w:val="00A36F0D"/>
    <w:rsid w:val="00A37180"/>
    <w:rsid w:val="00A377F1"/>
    <w:rsid w:val="00A41245"/>
    <w:rsid w:val="00A413F2"/>
    <w:rsid w:val="00A416AC"/>
    <w:rsid w:val="00A418AB"/>
    <w:rsid w:val="00A4295B"/>
    <w:rsid w:val="00A42B66"/>
    <w:rsid w:val="00A42CF0"/>
    <w:rsid w:val="00A43F45"/>
    <w:rsid w:val="00A43F77"/>
    <w:rsid w:val="00A44192"/>
    <w:rsid w:val="00A44664"/>
    <w:rsid w:val="00A4519F"/>
    <w:rsid w:val="00A45C71"/>
    <w:rsid w:val="00A45EF0"/>
    <w:rsid w:val="00A463B9"/>
    <w:rsid w:val="00A4665E"/>
    <w:rsid w:val="00A4666F"/>
    <w:rsid w:val="00A46A1B"/>
    <w:rsid w:val="00A51AD7"/>
    <w:rsid w:val="00A52002"/>
    <w:rsid w:val="00A52324"/>
    <w:rsid w:val="00A52F25"/>
    <w:rsid w:val="00A535A4"/>
    <w:rsid w:val="00A53737"/>
    <w:rsid w:val="00A53D71"/>
    <w:rsid w:val="00A53E47"/>
    <w:rsid w:val="00A5419C"/>
    <w:rsid w:val="00A542C7"/>
    <w:rsid w:val="00A54696"/>
    <w:rsid w:val="00A5470B"/>
    <w:rsid w:val="00A55CB9"/>
    <w:rsid w:val="00A56467"/>
    <w:rsid w:val="00A57995"/>
    <w:rsid w:val="00A57E78"/>
    <w:rsid w:val="00A6081B"/>
    <w:rsid w:val="00A60BAD"/>
    <w:rsid w:val="00A6198B"/>
    <w:rsid w:val="00A61F10"/>
    <w:rsid w:val="00A62F27"/>
    <w:rsid w:val="00A631E1"/>
    <w:rsid w:val="00A63ACB"/>
    <w:rsid w:val="00A63B8C"/>
    <w:rsid w:val="00A63D8A"/>
    <w:rsid w:val="00A64B62"/>
    <w:rsid w:val="00A65F52"/>
    <w:rsid w:val="00A6602F"/>
    <w:rsid w:val="00A66854"/>
    <w:rsid w:val="00A67721"/>
    <w:rsid w:val="00A67736"/>
    <w:rsid w:val="00A67EFE"/>
    <w:rsid w:val="00A70419"/>
    <w:rsid w:val="00A70ACD"/>
    <w:rsid w:val="00A70AD9"/>
    <w:rsid w:val="00A719DC"/>
    <w:rsid w:val="00A727F3"/>
    <w:rsid w:val="00A728DE"/>
    <w:rsid w:val="00A73463"/>
    <w:rsid w:val="00A73BBD"/>
    <w:rsid w:val="00A73CFE"/>
    <w:rsid w:val="00A73E78"/>
    <w:rsid w:val="00A744FC"/>
    <w:rsid w:val="00A759F6"/>
    <w:rsid w:val="00A75CCC"/>
    <w:rsid w:val="00A75DAB"/>
    <w:rsid w:val="00A76168"/>
    <w:rsid w:val="00A7621D"/>
    <w:rsid w:val="00A76CD7"/>
    <w:rsid w:val="00A7773A"/>
    <w:rsid w:val="00A77DED"/>
    <w:rsid w:val="00A806B0"/>
    <w:rsid w:val="00A80AC2"/>
    <w:rsid w:val="00A81591"/>
    <w:rsid w:val="00A815FF"/>
    <w:rsid w:val="00A81803"/>
    <w:rsid w:val="00A81C28"/>
    <w:rsid w:val="00A82198"/>
    <w:rsid w:val="00A828C3"/>
    <w:rsid w:val="00A835F1"/>
    <w:rsid w:val="00A83AA7"/>
    <w:rsid w:val="00A8493B"/>
    <w:rsid w:val="00A84D05"/>
    <w:rsid w:val="00A86035"/>
    <w:rsid w:val="00A86A0F"/>
    <w:rsid w:val="00A86B5D"/>
    <w:rsid w:val="00A873E6"/>
    <w:rsid w:val="00A878C2"/>
    <w:rsid w:val="00A87A1C"/>
    <w:rsid w:val="00A87AFE"/>
    <w:rsid w:val="00A9097B"/>
    <w:rsid w:val="00A9153E"/>
    <w:rsid w:val="00A91B33"/>
    <w:rsid w:val="00A91D70"/>
    <w:rsid w:val="00A91D78"/>
    <w:rsid w:val="00A920E3"/>
    <w:rsid w:val="00A921D1"/>
    <w:rsid w:val="00A92E25"/>
    <w:rsid w:val="00A934EE"/>
    <w:rsid w:val="00A9350A"/>
    <w:rsid w:val="00A93B17"/>
    <w:rsid w:val="00A93BA9"/>
    <w:rsid w:val="00A93D6A"/>
    <w:rsid w:val="00A94BB6"/>
    <w:rsid w:val="00A94BBB"/>
    <w:rsid w:val="00A94C21"/>
    <w:rsid w:val="00A94E78"/>
    <w:rsid w:val="00A94EB9"/>
    <w:rsid w:val="00A95194"/>
    <w:rsid w:val="00A951CC"/>
    <w:rsid w:val="00A953D6"/>
    <w:rsid w:val="00A957E3"/>
    <w:rsid w:val="00A973B6"/>
    <w:rsid w:val="00A976F0"/>
    <w:rsid w:val="00A97899"/>
    <w:rsid w:val="00AA0C60"/>
    <w:rsid w:val="00AA0FDE"/>
    <w:rsid w:val="00AA10D5"/>
    <w:rsid w:val="00AA1461"/>
    <w:rsid w:val="00AA491C"/>
    <w:rsid w:val="00AA615B"/>
    <w:rsid w:val="00AA620B"/>
    <w:rsid w:val="00AA6215"/>
    <w:rsid w:val="00AB008C"/>
    <w:rsid w:val="00AB0A69"/>
    <w:rsid w:val="00AB0FE6"/>
    <w:rsid w:val="00AB1E92"/>
    <w:rsid w:val="00AB2321"/>
    <w:rsid w:val="00AB2328"/>
    <w:rsid w:val="00AB2597"/>
    <w:rsid w:val="00AB2847"/>
    <w:rsid w:val="00AB29BC"/>
    <w:rsid w:val="00AB2FA9"/>
    <w:rsid w:val="00AB3481"/>
    <w:rsid w:val="00AB3F73"/>
    <w:rsid w:val="00AB4320"/>
    <w:rsid w:val="00AB44FC"/>
    <w:rsid w:val="00AB4518"/>
    <w:rsid w:val="00AB463B"/>
    <w:rsid w:val="00AB4696"/>
    <w:rsid w:val="00AB4B99"/>
    <w:rsid w:val="00AB5543"/>
    <w:rsid w:val="00AB60EA"/>
    <w:rsid w:val="00AB7C9F"/>
    <w:rsid w:val="00AB7F98"/>
    <w:rsid w:val="00AC0468"/>
    <w:rsid w:val="00AC0661"/>
    <w:rsid w:val="00AC08C9"/>
    <w:rsid w:val="00AC0BAA"/>
    <w:rsid w:val="00AC0E93"/>
    <w:rsid w:val="00AC10F8"/>
    <w:rsid w:val="00AC1827"/>
    <w:rsid w:val="00AC1858"/>
    <w:rsid w:val="00AC1D04"/>
    <w:rsid w:val="00AC2529"/>
    <w:rsid w:val="00AC2549"/>
    <w:rsid w:val="00AC3E85"/>
    <w:rsid w:val="00AC44C4"/>
    <w:rsid w:val="00AC51FA"/>
    <w:rsid w:val="00AC57C3"/>
    <w:rsid w:val="00AC580B"/>
    <w:rsid w:val="00AC5AE8"/>
    <w:rsid w:val="00AC61FA"/>
    <w:rsid w:val="00AC62CE"/>
    <w:rsid w:val="00AC6374"/>
    <w:rsid w:val="00AC63BD"/>
    <w:rsid w:val="00AC653B"/>
    <w:rsid w:val="00AC659F"/>
    <w:rsid w:val="00AC6E95"/>
    <w:rsid w:val="00AC70C5"/>
    <w:rsid w:val="00AC7258"/>
    <w:rsid w:val="00AC7CBF"/>
    <w:rsid w:val="00AD0035"/>
    <w:rsid w:val="00AD0377"/>
    <w:rsid w:val="00AD13F3"/>
    <w:rsid w:val="00AD1463"/>
    <w:rsid w:val="00AD22E3"/>
    <w:rsid w:val="00AD2BA5"/>
    <w:rsid w:val="00AD2BC3"/>
    <w:rsid w:val="00AD3979"/>
    <w:rsid w:val="00AD3AE5"/>
    <w:rsid w:val="00AD3E62"/>
    <w:rsid w:val="00AD41AD"/>
    <w:rsid w:val="00AD4253"/>
    <w:rsid w:val="00AD4593"/>
    <w:rsid w:val="00AD55B8"/>
    <w:rsid w:val="00AD691A"/>
    <w:rsid w:val="00AD6BD0"/>
    <w:rsid w:val="00AD709B"/>
    <w:rsid w:val="00AD7477"/>
    <w:rsid w:val="00AD7888"/>
    <w:rsid w:val="00AD7B73"/>
    <w:rsid w:val="00AD7F49"/>
    <w:rsid w:val="00AD7FE0"/>
    <w:rsid w:val="00AE0389"/>
    <w:rsid w:val="00AE0497"/>
    <w:rsid w:val="00AE049E"/>
    <w:rsid w:val="00AE082F"/>
    <w:rsid w:val="00AE0990"/>
    <w:rsid w:val="00AE1A72"/>
    <w:rsid w:val="00AE1ABE"/>
    <w:rsid w:val="00AE1EA6"/>
    <w:rsid w:val="00AE1FCD"/>
    <w:rsid w:val="00AE21BD"/>
    <w:rsid w:val="00AE2A60"/>
    <w:rsid w:val="00AE3852"/>
    <w:rsid w:val="00AE39CF"/>
    <w:rsid w:val="00AE6024"/>
    <w:rsid w:val="00AE622A"/>
    <w:rsid w:val="00AE6848"/>
    <w:rsid w:val="00AE73C0"/>
    <w:rsid w:val="00AE7D47"/>
    <w:rsid w:val="00AE7F09"/>
    <w:rsid w:val="00AF03B1"/>
    <w:rsid w:val="00AF09CB"/>
    <w:rsid w:val="00AF1930"/>
    <w:rsid w:val="00AF1D90"/>
    <w:rsid w:val="00AF2AD3"/>
    <w:rsid w:val="00AF2FD1"/>
    <w:rsid w:val="00AF3538"/>
    <w:rsid w:val="00AF3673"/>
    <w:rsid w:val="00AF3DCA"/>
    <w:rsid w:val="00AF3E36"/>
    <w:rsid w:val="00AF4AF9"/>
    <w:rsid w:val="00AF4D9E"/>
    <w:rsid w:val="00AF60C8"/>
    <w:rsid w:val="00AF62DC"/>
    <w:rsid w:val="00AF64E6"/>
    <w:rsid w:val="00AF6919"/>
    <w:rsid w:val="00AF702B"/>
    <w:rsid w:val="00B01154"/>
    <w:rsid w:val="00B015AA"/>
    <w:rsid w:val="00B0190A"/>
    <w:rsid w:val="00B01B20"/>
    <w:rsid w:val="00B0206B"/>
    <w:rsid w:val="00B02623"/>
    <w:rsid w:val="00B03C17"/>
    <w:rsid w:val="00B047C1"/>
    <w:rsid w:val="00B04BD7"/>
    <w:rsid w:val="00B05C78"/>
    <w:rsid w:val="00B05E2F"/>
    <w:rsid w:val="00B0621C"/>
    <w:rsid w:val="00B0647A"/>
    <w:rsid w:val="00B069AD"/>
    <w:rsid w:val="00B06C0A"/>
    <w:rsid w:val="00B06FFB"/>
    <w:rsid w:val="00B07259"/>
    <w:rsid w:val="00B0725E"/>
    <w:rsid w:val="00B07FB8"/>
    <w:rsid w:val="00B100C6"/>
    <w:rsid w:val="00B11A91"/>
    <w:rsid w:val="00B12CAE"/>
    <w:rsid w:val="00B1334D"/>
    <w:rsid w:val="00B13453"/>
    <w:rsid w:val="00B13628"/>
    <w:rsid w:val="00B139C1"/>
    <w:rsid w:val="00B13CB4"/>
    <w:rsid w:val="00B13CE0"/>
    <w:rsid w:val="00B13FDE"/>
    <w:rsid w:val="00B145F8"/>
    <w:rsid w:val="00B14645"/>
    <w:rsid w:val="00B14B5E"/>
    <w:rsid w:val="00B14B76"/>
    <w:rsid w:val="00B14C12"/>
    <w:rsid w:val="00B15A84"/>
    <w:rsid w:val="00B17595"/>
    <w:rsid w:val="00B1794D"/>
    <w:rsid w:val="00B17E28"/>
    <w:rsid w:val="00B20CE7"/>
    <w:rsid w:val="00B2176F"/>
    <w:rsid w:val="00B21CAF"/>
    <w:rsid w:val="00B21DAA"/>
    <w:rsid w:val="00B21F0C"/>
    <w:rsid w:val="00B222D3"/>
    <w:rsid w:val="00B22BFB"/>
    <w:rsid w:val="00B23013"/>
    <w:rsid w:val="00B23A30"/>
    <w:rsid w:val="00B23F43"/>
    <w:rsid w:val="00B2428D"/>
    <w:rsid w:val="00B246D0"/>
    <w:rsid w:val="00B24934"/>
    <w:rsid w:val="00B24EB6"/>
    <w:rsid w:val="00B25227"/>
    <w:rsid w:val="00B254D7"/>
    <w:rsid w:val="00B2572B"/>
    <w:rsid w:val="00B258B1"/>
    <w:rsid w:val="00B27327"/>
    <w:rsid w:val="00B27560"/>
    <w:rsid w:val="00B302A4"/>
    <w:rsid w:val="00B3048F"/>
    <w:rsid w:val="00B30A7B"/>
    <w:rsid w:val="00B30EC7"/>
    <w:rsid w:val="00B30EC8"/>
    <w:rsid w:val="00B31A6E"/>
    <w:rsid w:val="00B325E7"/>
    <w:rsid w:val="00B326D0"/>
    <w:rsid w:val="00B33F3D"/>
    <w:rsid w:val="00B340AB"/>
    <w:rsid w:val="00B341A6"/>
    <w:rsid w:val="00B34E1B"/>
    <w:rsid w:val="00B352E9"/>
    <w:rsid w:val="00B35472"/>
    <w:rsid w:val="00B35C7F"/>
    <w:rsid w:val="00B36071"/>
    <w:rsid w:val="00B362D7"/>
    <w:rsid w:val="00B36BB6"/>
    <w:rsid w:val="00B370E8"/>
    <w:rsid w:val="00B37690"/>
    <w:rsid w:val="00B40D4E"/>
    <w:rsid w:val="00B41190"/>
    <w:rsid w:val="00B413B8"/>
    <w:rsid w:val="00B41977"/>
    <w:rsid w:val="00B41E63"/>
    <w:rsid w:val="00B41FFF"/>
    <w:rsid w:val="00B42544"/>
    <w:rsid w:val="00B42578"/>
    <w:rsid w:val="00B425F4"/>
    <w:rsid w:val="00B4413A"/>
    <w:rsid w:val="00B45018"/>
    <w:rsid w:val="00B454FC"/>
    <w:rsid w:val="00B45544"/>
    <w:rsid w:val="00B459D9"/>
    <w:rsid w:val="00B45F7E"/>
    <w:rsid w:val="00B4655B"/>
    <w:rsid w:val="00B4672B"/>
    <w:rsid w:val="00B46A9B"/>
    <w:rsid w:val="00B46C6A"/>
    <w:rsid w:val="00B470BD"/>
    <w:rsid w:val="00B50476"/>
    <w:rsid w:val="00B5066C"/>
    <w:rsid w:val="00B51AB4"/>
    <w:rsid w:val="00B54CFC"/>
    <w:rsid w:val="00B54E6A"/>
    <w:rsid w:val="00B552C1"/>
    <w:rsid w:val="00B5553B"/>
    <w:rsid w:val="00B556E0"/>
    <w:rsid w:val="00B56C10"/>
    <w:rsid w:val="00B570BE"/>
    <w:rsid w:val="00B57165"/>
    <w:rsid w:val="00B574D5"/>
    <w:rsid w:val="00B57783"/>
    <w:rsid w:val="00B602B0"/>
    <w:rsid w:val="00B60D90"/>
    <w:rsid w:val="00B613D8"/>
    <w:rsid w:val="00B62D3C"/>
    <w:rsid w:val="00B631BA"/>
    <w:rsid w:val="00B63244"/>
    <w:rsid w:val="00B635D6"/>
    <w:rsid w:val="00B63953"/>
    <w:rsid w:val="00B63AFE"/>
    <w:rsid w:val="00B63B4D"/>
    <w:rsid w:val="00B63E74"/>
    <w:rsid w:val="00B6404D"/>
    <w:rsid w:val="00B641FC"/>
    <w:rsid w:val="00B6454F"/>
    <w:rsid w:val="00B64714"/>
    <w:rsid w:val="00B660A9"/>
    <w:rsid w:val="00B671CA"/>
    <w:rsid w:val="00B679A9"/>
    <w:rsid w:val="00B7162B"/>
    <w:rsid w:val="00B725FD"/>
    <w:rsid w:val="00B72C5E"/>
    <w:rsid w:val="00B72E4F"/>
    <w:rsid w:val="00B73187"/>
    <w:rsid w:val="00B732F5"/>
    <w:rsid w:val="00B75940"/>
    <w:rsid w:val="00B75A28"/>
    <w:rsid w:val="00B762DE"/>
    <w:rsid w:val="00B76D82"/>
    <w:rsid w:val="00B77C3A"/>
    <w:rsid w:val="00B8009B"/>
    <w:rsid w:val="00B8027A"/>
    <w:rsid w:val="00B80E2B"/>
    <w:rsid w:val="00B811D6"/>
    <w:rsid w:val="00B8131B"/>
    <w:rsid w:val="00B81320"/>
    <w:rsid w:val="00B81432"/>
    <w:rsid w:val="00B819EB"/>
    <w:rsid w:val="00B84068"/>
    <w:rsid w:val="00B844BC"/>
    <w:rsid w:val="00B85493"/>
    <w:rsid w:val="00B8598A"/>
    <w:rsid w:val="00B86057"/>
    <w:rsid w:val="00B86102"/>
    <w:rsid w:val="00B86C02"/>
    <w:rsid w:val="00B877F9"/>
    <w:rsid w:val="00B879D7"/>
    <w:rsid w:val="00B87B3D"/>
    <w:rsid w:val="00B87B7C"/>
    <w:rsid w:val="00B918E8"/>
    <w:rsid w:val="00B92861"/>
    <w:rsid w:val="00B92AEC"/>
    <w:rsid w:val="00B92BC6"/>
    <w:rsid w:val="00B93204"/>
    <w:rsid w:val="00B9372D"/>
    <w:rsid w:val="00B942BE"/>
    <w:rsid w:val="00B9433B"/>
    <w:rsid w:val="00B943EE"/>
    <w:rsid w:val="00B94460"/>
    <w:rsid w:val="00B94739"/>
    <w:rsid w:val="00B950EC"/>
    <w:rsid w:val="00B95DCD"/>
    <w:rsid w:val="00B978FC"/>
    <w:rsid w:val="00B97DCC"/>
    <w:rsid w:val="00BA0262"/>
    <w:rsid w:val="00BA0AC2"/>
    <w:rsid w:val="00BA17E0"/>
    <w:rsid w:val="00BA27B0"/>
    <w:rsid w:val="00BA36E7"/>
    <w:rsid w:val="00BA5285"/>
    <w:rsid w:val="00BA5312"/>
    <w:rsid w:val="00BA5659"/>
    <w:rsid w:val="00BA5A30"/>
    <w:rsid w:val="00BA5DF9"/>
    <w:rsid w:val="00BA6127"/>
    <w:rsid w:val="00BA61C4"/>
    <w:rsid w:val="00BA6AF6"/>
    <w:rsid w:val="00BA7230"/>
    <w:rsid w:val="00BA72DB"/>
    <w:rsid w:val="00BB0E77"/>
    <w:rsid w:val="00BB0EF6"/>
    <w:rsid w:val="00BB18B5"/>
    <w:rsid w:val="00BB19B1"/>
    <w:rsid w:val="00BB1D43"/>
    <w:rsid w:val="00BB3108"/>
    <w:rsid w:val="00BB315E"/>
    <w:rsid w:val="00BB3A17"/>
    <w:rsid w:val="00BB4A85"/>
    <w:rsid w:val="00BB51E5"/>
    <w:rsid w:val="00BB5447"/>
    <w:rsid w:val="00BB595E"/>
    <w:rsid w:val="00BB66B6"/>
    <w:rsid w:val="00BB6755"/>
    <w:rsid w:val="00BB70CF"/>
    <w:rsid w:val="00BC0A1E"/>
    <w:rsid w:val="00BC11BA"/>
    <w:rsid w:val="00BC127F"/>
    <w:rsid w:val="00BC2040"/>
    <w:rsid w:val="00BC261E"/>
    <w:rsid w:val="00BC39B7"/>
    <w:rsid w:val="00BC43A3"/>
    <w:rsid w:val="00BC4D50"/>
    <w:rsid w:val="00BC4E27"/>
    <w:rsid w:val="00BC55F5"/>
    <w:rsid w:val="00BC56B9"/>
    <w:rsid w:val="00BC59E4"/>
    <w:rsid w:val="00BC5E9A"/>
    <w:rsid w:val="00BC5EE0"/>
    <w:rsid w:val="00BC60A0"/>
    <w:rsid w:val="00BC66E1"/>
    <w:rsid w:val="00BC69D6"/>
    <w:rsid w:val="00BC6E89"/>
    <w:rsid w:val="00BC7592"/>
    <w:rsid w:val="00BC7773"/>
    <w:rsid w:val="00BC78B8"/>
    <w:rsid w:val="00BD0097"/>
    <w:rsid w:val="00BD031E"/>
    <w:rsid w:val="00BD0CDB"/>
    <w:rsid w:val="00BD0CDF"/>
    <w:rsid w:val="00BD0E39"/>
    <w:rsid w:val="00BD17E7"/>
    <w:rsid w:val="00BD1A40"/>
    <w:rsid w:val="00BD1B06"/>
    <w:rsid w:val="00BD1B6A"/>
    <w:rsid w:val="00BD223D"/>
    <w:rsid w:val="00BD22F4"/>
    <w:rsid w:val="00BD2461"/>
    <w:rsid w:val="00BD2CB6"/>
    <w:rsid w:val="00BD2F3F"/>
    <w:rsid w:val="00BD3F8F"/>
    <w:rsid w:val="00BD6AD5"/>
    <w:rsid w:val="00BD74C8"/>
    <w:rsid w:val="00BD7CEA"/>
    <w:rsid w:val="00BD7F86"/>
    <w:rsid w:val="00BE019F"/>
    <w:rsid w:val="00BE01A6"/>
    <w:rsid w:val="00BE02B3"/>
    <w:rsid w:val="00BE12A3"/>
    <w:rsid w:val="00BE1545"/>
    <w:rsid w:val="00BE1578"/>
    <w:rsid w:val="00BE1628"/>
    <w:rsid w:val="00BE1DB7"/>
    <w:rsid w:val="00BE2323"/>
    <w:rsid w:val="00BE442E"/>
    <w:rsid w:val="00BE4958"/>
    <w:rsid w:val="00BE5401"/>
    <w:rsid w:val="00BE67B7"/>
    <w:rsid w:val="00BE6EF7"/>
    <w:rsid w:val="00BE7377"/>
    <w:rsid w:val="00BE7A6D"/>
    <w:rsid w:val="00BF06AA"/>
    <w:rsid w:val="00BF08B7"/>
    <w:rsid w:val="00BF1288"/>
    <w:rsid w:val="00BF149D"/>
    <w:rsid w:val="00BF1CFA"/>
    <w:rsid w:val="00BF2192"/>
    <w:rsid w:val="00BF2641"/>
    <w:rsid w:val="00BF2F8A"/>
    <w:rsid w:val="00BF2F8C"/>
    <w:rsid w:val="00BF3ED5"/>
    <w:rsid w:val="00BF459D"/>
    <w:rsid w:val="00BF4AF2"/>
    <w:rsid w:val="00BF4B29"/>
    <w:rsid w:val="00BF4CA0"/>
    <w:rsid w:val="00BF4E71"/>
    <w:rsid w:val="00BF50BB"/>
    <w:rsid w:val="00BF5328"/>
    <w:rsid w:val="00BF57DD"/>
    <w:rsid w:val="00BF5D11"/>
    <w:rsid w:val="00BF651F"/>
    <w:rsid w:val="00BF671A"/>
    <w:rsid w:val="00BF718A"/>
    <w:rsid w:val="00BF7819"/>
    <w:rsid w:val="00BF7AC5"/>
    <w:rsid w:val="00BF7CEE"/>
    <w:rsid w:val="00C01DD0"/>
    <w:rsid w:val="00C01FB2"/>
    <w:rsid w:val="00C0206C"/>
    <w:rsid w:val="00C02951"/>
    <w:rsid w:val="00C02B41"/>
    <w:rsid w:val="00C02DFD"/>
    <w:rsid w:val="00C03702"/>
    <w:rsid w:val="00C03945"/>
    <w:rsid w:val="00C039F8"/>
    <w:rsid w:val="00C0402E"/>
    <w:rsid w:val="00C04634"/>
    <w:rsid w:val="00C04E7B"/>
    <w:rsid w:val="00C05810"/>
    <w:rsid w:val="00C05880"/>
    <w:rsid w:val="00C05D0A"/>
    <w:rsid w:val="00C06035"/>
    <w:rsid w:val="00C066D9"/>
    <w:rsid w:val="00C06AD3"/>
    <w:rsid w:val="00C074EC"/>
    <w:rsid w:val="00C07978"/>
    <w:rsid w:val="00C100C7"/>
    <w:rsid w:val="00C10346"/>
    <w:rsid w:val="00C10596"/>
    <w:rsid w:val="00C10742"/>
    <w:rsid w:val="00C10DD4"/>
    <w:rsid w:val="00C111C6"/>
    <w:rsid w:val="00C1139E"/>
    <w:rsid w:val="00C11AD7"/>
    <w:rsid w:val="00C1202F"/>
    <w:rsid w:val="00C12744"/>
    <w:rsid w:val="00C1277A"/>
    <w:rsid w:val="00C12A24"/>
    <w:rsid w:val="00C12BC1"/>
    <w:rsid w:val="00C12E92"/>
    <w:rsid w:val="00C14083"/>
    <w:rsid w:val="00C140D5"/>
    <w:rsid w:val="00C1414D"/>
    <w:rsid w:val="00C1449D"/>
    <w:rsid w:val="00C14AC8"/>
    <w:rsid w:val="00C158CA"/>
    <w:rsid w:val="00C15F10"/>
    <w:rsid w:val="00C178FB"/>
    <w:rsid w:val="00C1793C"/>
    <w:rsid w:val="00C1795A"/>
    <w:rsid w:val="00C17B38"/>
    <w:rsid w:val="00C17F53"/>
    <w:rsid w:val="00C20017"/>
    <w:rsid w:val="00C2156A"/>
    <w:rsid w:val="00C217DB"/>
    <w:rsid w:val="00C2192F"/>
    <w:rsid w:val="00C22783"/>
    <w:rsid w:val="00C2331C"/>
    <w:rsid w:val="00C2391D"/>
    <w:rsid w:val="00C23EF5"/>
    <w:rsid w:val="00C24179"/>
    <w:rsid w:val="00C24C14"/>
    <w:rsid w:val="00C24E15"/>
    <w:rsid w:val="00C24E7F"/>
    <w:rsid w:val="00C25104"/>
    <w:rsid w:val="00C25C38"/>
    <w:rsid w:val="00C25D26"/>
    <w:rsid w:val="00C2620B"/>
    <w:rsid w:val="00C270CC"/>
    <w:rsid w:val="00C2795F"/>
    <w:rsid w:val="00C27C8E"/>
    <w:rsid w:val="00C27D1B"/>
    <w:rsid w:val="00C30040"/>
    <w:rsid w:val="00C300E2"/>
    <w:rsid w:val="00C30694"/>
    <w:rsid w:val="00C308BF"/>
    <w:rsid w:val="00C30A59"/>
    <w:rsid w:val="00C30C67"/>
    <w:rsid w:val="00C30EB0"/>
    <w:rsid w:val="00C316D1"/>
    <w:rsid w:val="00C317AC"/>
    <w:rsid w:val="00C31CFF"/>
    <w:rsid w:val="00C322CC"/>
    <w:rsid w:val="00C3263A"/>
    <w:rsid w:val="00C3278D"/>
    <w:rsid w:val="00C32FF6"/>
    <w:rsid w:val="00C33049"/>
    <w:rsid w:val="00C3306B"/>
    <w:rsid w:val="00C334D3"/>
    <w:rsid w:val="00C3383E"/>
    <w:rsid w:val="00C347E4"/>
    <w:rsid w:val="00C3645F"/>
    <w:rsid w:val="00C365EE"/>
    <w:rsid w:val="00C36C20"/>
    <w:rsid w:val="00C373D4"/>
    <w:rsid w:val="00C37485"/>
    <w:rsid w:val="00C37995"/>
    <w:rsid w:val="00C40685"/>
    <w:rsid w:val="00C40A82"/>
    <w:rsid w:val="00C41C25"/>
    <w:rsid w:val="00C42747"/>
    <w:rsid w:val="00C430CC"/>
    <w:rsid w:val="00C43218"/>
    <w:rsid w:val="00C438ED"/>
    <w:rsid w:val="00C43D33"/>
    <w:rsid w:val="00C44166"/>
    <w:rsid w:val="00C442A0"/>
    <w:rsid w:val="00C44903"/>
    <w:rsid w:val="00C44AD8"/>
    <w:rsid w:val="00C44BA7"/>
    <w:rsid w:val="00C4501B"/>
    <w:rsid w:val="00C450D6"/>
    <w:rsid w:val="00C45928"/>
    <w:rsid w:val="00C459B4"/>
    <w:rsid w:val="00C46103"/>
    <w:rsid w:val="00C46840"/>
    <w:rsid w:val="00C4709D"/>
    <w:rsid w:val="00C47565"/>
    <w:rsid w:val="00C50E8C"/>
    <w:rsid w:val="00C51F2C"/>
    <w:rsid w:val="00C5207F"/>
    <w:rsid w:val="00C527B2"/>
    <w:rsid w:val="00C530F1"/>
    <w:rsid w:val="00C5323A"/>
    <w:rsid w:val="00C532FE"/>
    <w:rsid w:val="00C53AD6"/>
    <w:rsid w:val="00C54150"/>
    <w:rsid w:val="00C54C86"/>
    <w:rsid w:val="00C556B7"/>
    <w:rsid w:val="00C56BB9"/>
    <w:rsid w:val="00C56CC2"/>
    <w:rsid w:val="00C56E8F"/>
    <w:rsid w:val="00C5730B"/>
    <w:rsid w:val="00C5735C"/>
    <w:rsid w:val="00C603F2"/>
    <w:rsid w:val="00C61443"/>
    <w:rsid w:val="00C61933"/>
    <w:rsid w:val="00C6199D"/>
    <w:rsid w:val="00C61C24"/>
    <w:rsid w:val="00C61D90"/>
    <w:rsid w:val="00C622E0"/>
    <w:rsid w:val="00C62493"/>
    <w:rsid w:val="00C62DCD"/>
    <w:rsid w:val="00C63DBF"/>
    <w:rsid w:val="00C64279"/>
    <w:rsid w:val="00C648E5"/>
    <w:rsid w:val="00C64CE0"/>
    <w:rsid w:val="00C66168"/>
    <w:rsid w:val="00C66F39"/>
    <w:rsid w:val="00C67168"/>
    <w:rsid w:val="00C67321"/>
    <w:rsid w:val="00C701A9"/>
    <w:rsid w:val="00C703B4"/>
    <w:rsid w:val="00C719B0"/>
    <w:rsid w:val="00C72817"/>
    <w:rsid w:val="00C72B7E"/>
    <w:rsid w:val="00C7300B"/>
    <w:rsid w:val="00C730D3"/>
    <w:rsid w:val="00C736D5"/>
    <w:rsid w:val="00C741B6"/>
    <w:rsid w:val="00C755B6"/>
    <w:rsid w:val="00C75A23"/>
    <w:rsid w:val="00C75C2B"/>
    <w:rsid w:val="00C7690A"/>
    <w:rsid w:val="00C76BC5"/>
    <w:rsid w:val="00C77B5F"/>
    <w:rsid w:val="00C808F8"/>
    <w:rsid w:val="00C826E1"/>
    <w:rsid w:val="00C82C60"/>
    <w:rsid w:val="00C82CC9"/>
    <w:rsid w:val="00C8302C"/>
    <w:rsid w:val="00C8357C"/>
    <w:rsid w:val="00C84096"/>
    <w:rsid w:val="00C84A40"/>
    <w:rsid w:val="00C84C03"/>
    <w:rsid w:val="00C85144"/>
    <w:rsid w:val="00C85161"/>
    <w:rsid w:val="00C85353"/>
    <w:rsid w:val="00C855DB"/>
    <w:rsid w:val="00C86934"/>
    <w:rsid w:val="00C87215"/>
    <w:rsid w:val="00C8748E"/>
    <w:rsid w:val="00C9002D"/>
    <w:rsid w:val="00C90E45"/>
    <w:rsid w:val="00C9135F"/>
    <w:rsid w:val="00C915BA"/>
    <w:rsid w:val="00C91A08"/>
    <w:rsid w:val="00C91E34"/>
    <w:rsid w:val="00C92383"/>
    <w:rsid w:val="00C9287C"/>
    <w:rsid w:val="00C92AC5"/>
    <w:rsid w:val="00C9393E"/>
    <w:rsid w:val="00C93A10"/>
    <w:rsid w:val="00C940EB"/>
    <w:rsid w:val="00C94C8B"/>
    <w:rsid w:val="00C95335"/>
    <w:rsid w:val="00C956A2"/>
    <w:rsid w:val="00C96156"/>
    <w:rsid w:val="00C96BA0"/>
    <w:rsid w:val="00C97088"/>
    <w:rsid w:val="00C97686"/>
    <w:rsid w:val="00CA01BC"/>
    <w:rsid w:val="00CA0880"/>
    <w:rsid w:val="00CA0916"/>
    <w:rsid w:val="00CA0DDF"/>
    <w:rsid w:val="00CA0EEB"/>
    <w:rsid w:val="00CA229A"/>
    <w:rsid w:val="00CA25D5"/>
    <w:rsid w:val="00CA2E8C"/>
    <w:rsid w:val="00CA3064"/>
    <w:rsid w:val="00CA3219"/>
    <w:rsid w:val="00CA32FF"/>
    <w:rsid w:val="00CA3EE1"/>
    <w:rsid w:val="00CA4588"/>
    <w:rsid w:val="00CA4B06"/>
    <w:rsid w:val="00CA5BC8"/>
    <w:rsid w:val="00CA5C5E"/>
    <w:rsid w:val="00CA6AB8"/>
    <w:rsid w:val="00CA70FC"/>
    <w:rsid w:val="00CA7FF5"/>
    <w:rsid w:val="00CB03BD"/>
    <w:rsid w:val="00CB0CA9"/>
    <w:rsid w:val="00CB0F72"/>
    <w:rsid w:val="00CB1739"/>
    <w:rsid w:val="00CB2302"/>
    <w:rsid w:val="00CB3CB9"/>
    <w:rsid w:val="00CB467A"/>
    <w:rsid w:val="00CB4C1A"/>
    <w:rsid w:val="00CB5BD2"/>
    <w:rsid w:val="00CB605C"/>
    <w:rsid w:val="00CB63D1"/>
    <w:rsid w:val="00CB693A"/>
    <w:rsid w:val="00CB7B7E"/>
    <w:rsid w:val="00CC06F3"/>
    <w:rsid w:val="00CC11F6"/>
    <w:rsid w:val="00CC1F6A"/>
    <w:rsid w:val="00CC35BE"/>
    <w:rsid w:val="00CC4246"/>
    <w:rsid w:val="00CC4452"/>
    <w:rsid w:val="00CC4464"/>
    <w:rsid w:val="00CC4F4B"/>
    <w:rsid w:val="00CC58F8"/>
    <w:rsid w:val="00CC5B29"/>
    <w:rsid w:val="00CC5C1E"/>
    <w:rsid w:val="00CC5F7E"/>
    <w:rsid w:val="00CC60C0"/>
    <w:rsid w:val="00CC686C"/>
    <w:rsid w:val="00CC689C"/>
    <w:rsid w:val="00CC6BDB"/>
    <w:rsid w:val="00CD13F7"/>
    <w:rsid w:val="00CD2356"/>
    <w:rsid w:val="00CD2D57"/>
    <w:rsid w:val="00CD2F5E"/>
    <w:rsid w:val="00CD337D"/>
    <w:rsid w:val="00CD3D4C"/>
    <w:rsid w:val="00CD4226"/>
    <w:rsid w:val="00CD42B2"/>
    <w:rsid w:val="00CD437F"/>
    <w:rsid w:val="00CD4C46"/>
    <w:rsid w:val="00CD5066"/>
    <w:rsid w:val="00CD5414"/>
    <w:rsid w:val="00CD63E1"/>
    <w:rsid w:val="00CD67E7"/>
    <w:rsid w:val="00CD7526"/>
    <w:rsid w:val="00CD769B"/>
    <w:rsid w:val="00CD7EB3"/>
    <w:rsid w:val="00CE0092"/>
    <w:rsid w:val="00CE0240"/>
    <w:rsid w:val="00CE0C71"/>
    <w:rsid w:val="00CE13D1"/>
    <w:rsid w:val="00CE3886"/>
    <w:rsid w:val="00CE5F38"/>
    <w:rsid w:val="00CE6137"/>
    <w:rsid w:val="00CE61E8"/>
    <w:rsid w:val="00CE637E"/>
    <w:rsid w:val="00CE675A"/>
    <w:rsid w:val="00CE695C"/>
    <w:rsid w:val="00CE6AA4"/>
    <w:rsid w:val="00CE778A"/>
    <w:rsid w:val="00CF0097"/>
    <w:rsid w:val="00CF0855"/>
    <w:rsid w:val="00CF1896"/>
    <w:rsid w:val="00CF18CB"/>
    <w:rsid w:val="00CF1E7C"/>
    <w:rsid w:val="00CF1F26"/>
    <w:rsid w:val="00CF23CF"/>
    <w:rsid w:val="00CF243F"/>
    <w:rsid w:val="00CF25B5"/>
    <w:rsid w:val="00CF25E9"/>
    <w:rsid w:val="00CF286E"/>
    <w:rsid w:val="00CF349C"/>
    <w:rsid w:val="00CF3717"/>
    <w:rsid w:val="00CF38EC"/>
    <w:rsid w:val="00CF39F2"/>
    <w:rsid w:val="00CF3CC0"/>
    <w:rsid w:val="00CF3D04"/>
    <w:rsid w:val="00CF3D37"/>
    <w:rsid w:val="00CF3ECC"/>
    <w:rsid w:val="00CF416B"/>
    <w:rsid w:val="00CF56EA"/>
    <w:rsid w:val="00CF5ED6"/>
    <w:rsid w:val="00CF6050"/>
    <w:rsid w:val="00CF79B4"/>
    <w:rsid w:val="00CF7B33"/>
    <w:rsid w:val="00D00EA5"/>
    <w:rsid w:val="00D011D6"/>
    <w:rsid w:val="00D01DFD"/>
    <w:rsid w:val="00D035B8"/>
    <w:rsid w:val="00D03BDB"/>
    <w:rsid w:val="00D04B4D"/>
    <w:rsid w:val="00D04E7D"/>
    <w:rsid w:val="00D050CE"/>
    <w:rsid w:val="00D0685E"/>
    <w:rsid w:val="00D104B7"/>
    <w:rsid w:val="00D10609"/>
    <w:rsid w:val="00D10A0F"/>
    <w:rsid w:val="00D10CE5"/>
    <w:rsid w:val="00D11A2A"/>
    <w:rsid w:val="00D126F9"/>
    <w:rsid w:val="00D12AB7"/>
    <w:rsid w:val="00D12FCD"/>
    <w:rsid w:val="00D13142"/>
    <w:rsid w:val="00D131A3"/>
    <w:rsid w:val="00D1469F"/>
    <w:rsid w:val="00D14EF5"/>
    <w:rsid w:val="00D16364"/>
    <w:rsid w:val="00D1652C"/>
    <w:rsid w:val="00D17142"/>
    <w:rsid w:val="00D20158"/>
    <w:rsid w:val="00D20E92"/>
    <w:rsid w:val="00D22508"/>
    <w:rsid w:val="00D22608"/>
    <w:rsid w:val="00D23081"/>
    <w:rsid w:val="00D23112"/>
    <w:rsid w:val="00D232F3"/>
    <w:rsid w:val="00D243C5"/>
    <w:rsid w:val="00D24484"/>
    <w:rsid w:val="00D24497"/>
    <w:rsid w:val="00D24915"/>
    <w:rsid w:val="00D24CD0"/>
    <w:rsid w:val="00D25023"/>
    <w:rsid w:val="00D25461"/>
    <w:rsid w:val="00D25702"/>
    <w:rsid w:val="00D26122"/>
    <w:rsid w:val="00D263CE"/>
    <w:rsid w:val="00D273A0"/>
    <w:rsid w:val="00D2775A"/>
    <w:rsid w:val="00D30435"/>
    <w:rsid w:val="00D31D35"/>
    <w:rsid w:val="00D3259D"/>
    <w:rsid w:val="00D3263A"/>
    <w:rsid w:val="00D333C8"/>
    <w:rsid w:val="00D3495D"/>
    <w:rsid w:val="00D34963"/>
    <w:rsid w:val="00D35AA4"/>
    <w:rsid w:val="00D35B29"/>
    <w:rsid w:val="00D363AE"/>
    <w:rsid w:val="00D3725F"/>
    <w:rsid w:val="00D37281"/>
    <w:rsid w:val="00D403FE"/>
    <w:rsid w:val="00D40A14"/>
    <w:rsid w:val="00D40F21"/>
    <w:rsid w:val="00D410BC"/>
    <w:rsid w:val="00D41158"/>
    <w:rsid w:val="00D41A98"/>
    <w:rsid w:val="00D41C3B"/>
    <w:rsid w:val="00D421F7"/>
    <w:rsid w:val="00D42624"/>
    <w:rsid w:val="00D427B9"/>
    <w:rsid w:val="00D44137"/>
    <w:rsid w:val="00D445D2"/>
    <w:rsid w:val="00D44C5A"/>
    <w:rsid w:val="00D459F8"/>
    <w:rsid w:val="00D45AF7"/>
    <w:rsid w:val="00D45F39"/>
    <w:rsid w:val="00D46348"/>
    <w:rsid w:val="00D464DA"/>
    <w:rsid w:val="00D469BE"/>
    <w:rsid w:val="00D476AD"/>
    <w:rsid w:val="00D47E44"/>
    <w:rsid w:val="00D47F20"/>
    <w:rsid w:val="00D50066"/>
    <w:rsid w:val="00D50301"/>
    <w:rsid w:val="00D52010"/>
    <w:rsid w:val="00D52A06"/>
    <w:rsid w:val="00D52B26"/>
    <w:rsid w:val="00D52D5E"/>
    <w:rsid w:val="00D52F13"/>
    <w:rsid w:val="00D53369"/>
    <w:rsid w:val="00D55A9B"/>
    <w:rsid w:val="00D55CCF"/>
    <w:rsid w:val="00D55FF7"/>
    <w:rsid w:val="00D56321"/>
    <w:rsid w:val="00D56854"/>
    <w:rsid w:val="00D5692C"/>
    <w:rsid w:val="00D56B31"/>
    <w:rsid w:val="00D56C8F"/>
    <w:rsid w:val="00D57424"/>
    <w:rsid w:val="00D574C9"/>
    <w:rsid w:val="00D57D16"/>
    <w:rsid w:val="00D57D17"/>
    <w:rsid w:val="00D57F76"/>
    <w:rsid w:val="00D6068E"/>
    <w:rsid w:val="00D607C6"/>
    <w:rsid w:val="00D608E3"/>
    <w:rsid w:val="00D60D4D"/>
    <w:rsid w:val="00D621C7"/>
    <w:rsid w:val="00D62996"/>
    <w:rsid w:val="00D63219"/>
    <w:rsid w:val="00D64F8F"/>
    <w:rsid w:val="00D6527B"/>
    <w:rsid w:val="00D65432"/>
    <w:rsid w:val="00D66153"/>
    <w:rsid w:val="00D66795"/>
    <w:rsid w:val="00D66805"/>
    <w:rsid w:val="00D671BD"/>
    <w:rsid w:val="00D67806"/>
    <w:rsid w:val="00D678AD"/>
    <w:rsid w:val="00D70346"/>
    <w:rsid w:val="00D706C8"/>
    <w:rsid w:val="00D70957"/>
    <w:rsid w:val="00D70AFC"/>
    <w:rsid w:val="00D71E2A"/>
    <w:rsid w:val="00D72088"/>
    <w:rsid w:val="00D720E2"/>
    <w:rsid w:val="00D722F0"/>
    <w:rsid w:val="00D724AA"/>
    <w:rsid w:val="00D72F14"/>
    <w:rsid w:val="00D738B9"/>
    <w:rsid w:val="00D73F53"/>
    <w:rsid w:val="00D73FF1"/>
    <w:rsid w:val="00D74A06"/>
    <w:rsid w:val="00D74AB2"/>
    <w:rsid w:val="00D753B5"/>
    <w:rsid w:val="00D75C51"/>
    <w:rsid w:val="00D75D89"/>
    <w:rsid w:val="00D7614A"/>
    <w:rsid w:val="00D76A32"/>
    <w:rsid w:val="00D76CC2"/>
    <w:rsid w:val="00D76FF4"/>
    <w:rsid w:val="00D773FD"/>
    <w:rsid w:val="00D778DD"/>
    <w:rsid w:val="00D8000F"/>
    <w:rsid w:val="00D80801"/>
    <w:rsid w:val="00D80F5F"/>
    <w:rsid w:val="00D81575"/>
    <w:rsid w:val="00D81A1B"/>
    <w:rsid w:val="00D821FF"/>
    <w:rsid w:val="00D82CB1"/>
    <w:rsid w:val="00D83F5F"/>
    <w:rsid w:val="00D846E5"/>
    <w:rsid w:val="00D84797"/>
    <w:rsid w:val="00D8570A"/>
    <w:rsid w:val="00D85BD6"/>
    <w:rsid w:val="00D86392"/>
    <w:rsid w:val="00D866CD"/>
    <w:rsid w:val="00D90081"/>
    <w:rsid w:val="00D901B4"/>
    <w:rsid w:val="00D90339"/>
    <w:rsid w:val="00D9167B"/>
    <w:rsid w:val="00D918AE"/>
    <w:rsid w:val="00D91A39"/>
    <w:rsid w:val="00D91BF1"/>
    <w:rsid w:val="00D91DE2"/>
    <w:rsid w:val="00D91F68"/>
    <w:rsid w:val="00D927AC"/>
    <w:rsid w:val="00D92867"/>
    <w:rsid w:val="00D92B28"/>
    <w:rsid w:val="00D92BED"/>
    <w:rsid w:val="00D92D96"/>
    <w:rsid w:val="00D93009"/>
    <w:rsid w:val="00D9331C"/>
    <w:rsid w:val="00D93511"/>
    <w:rsid w:val="00D9363A"/>
    <w:rsid w:val="00D938B9"/>
    <w:rsid w:val="00D93C4D"/>
    <w:rsid w:val="00D93EDE"/>
    <w:rsid w:val="00D94034"/>
    <w:rsid w:val="00D94330"/>
    <w:rsid w:val="00D943B3"/>
    <w:rsid w:val="00D946DB"/>
    <w:rsid w:val="00D94764"/>
    <w:rsid w:val="00D94D33"/>
    <w:rsid w:val="00D95384"/>
    <w:rsid w:val="00D95655"/>
    <w:rsid w:val="00D95759"/>
    <w:rsid w:val="00D964B1"/>
    <w:rsid w:val="00D97538"/>
    <w:rsid w:val="00DA0249"/>
    <w:rsid w:val="00DA10BA"/>
    <w:rsid w:val="00DA14AD"/>
    <w:rsid w:val="00DA26C6"/>
    <w:rsid w:val="00DA27FF"/>
    <w:rsid w:val="00DA3808"/>
    <w:rsid w:val="00DA3901"/>
    <w:rsid w:val="00DA4211"/>
    <w:rsid w:val="00DA43F9"/>
    <w:rsid w:val="00DA4449"/>
    <w:rsid w:val="00DA44B5"/>
    <w:rsid w:val="00DA4C5C"/>
    <w:rsid w:val="00DA5285"/>
    <w:rsid w:val="00DA539D"/>
    <w:rsid w:val="00DA5624"/>
    <w:rsid w:val="00DA5B35"/>
    <w:rsid w:val="00DA5BAA"/>
    <w:rsid w:val="00DA6E46"/>
    <w:rsid w:val="00DA74D5"/>
    <w:rsid w:val="00DA78E2"/>
    <w:rsid w:val="00DA78E5"/>
    <w:rsid w:val="00DB0388"/>
    <w:rsid w:val="00DB0C55"/>
    <w:rsid w:val="00DB10A1"/>
    <w:rsid w:val="00DB1649"/>
    <w:rsid w:val="00DB1688"/>
    <w:rsid w:val="00DB16EB"/>
    <w:rsid w:val="00DB1A2B"/>
    <w:rsid w:val="00DB1B97"/>
    <w:rsid w:val="00DB1F78"/>
    <w:rsid w:val="00DB2769"/>
    <w:rsid w:val="00DB28DC"/>
    <w:rsid w:val="00DB2CA4"/>
    <w:rsid w:val="00DB308F"/>
    <w:rsid w:val="00DB33E9"/>
    <w:rsid w:val="00DB39A8"/>
    <w:rsid w:val="00DB3C0E"/>
    <w:rsid w:val="00DB40F3"/>
    <w:rsid w:val="00DB4B3B"/>
    <w:rsid w:val="00DB4FA7"/>
    <w:rsid w:val="00DB549B"/>
    <w:rsid w:val="00DB5767"/>
    <w:rsid w:val="00DB6138"/>
    <w:rsid w:val="00DB6911"/>
    <w:rsid w:val="00DB6CE6"/>
    <w:rsid w:val="00DB6D38"/>
    <w:rsid w:val="00DB6F2A"/>
    <w:rsid w:val="00DB72F4"/>
    <w:rsid w:val="00DB77AC"/>
    <w:rsid w:val="00DB7A5D"/>
    <w:rsid w:val="00DC021F"/>
    <w:rsid w:val="00DC1B59"/>
    <w:rsid w:val="00DC1C59"/>
    <w:rsid w:val="00DC20ED"/>
    <w:rsid w:val="00DC2381"/>
    <w:rsid w:val="00DC27FC"/>
    <w:rsid w:val="00DC37F0"/>
    <w:rsid w:val="00DC4226"/>
    <w:rsid w:val="00DC455F"/>
    <w:rsid w:val="00DC4955"/>
    <w:rsid w:val="00DC4C2D"/>
    <w:rsid w:val="00DC5105"/>
    <w:rsid w:val="00DC52B0"/>
    <w:rsid w:val="00DC52C4"/>
    <w:rsid w:val="00DC565F"/>
    <w:rsid w:val="00DC570B"/>
    <w:rsid w:val="00DC5D75"/>
    <w:rsid w:val="00DC616C"/>
    <w:rsid w:val="00DC6620"/>
    <w:rsid w:val="00DC6E52"/>
    <w:rsid w:val="00DC73EF"/>
    <w:rsid w:val="00DC7BBF"/>
    <w:rsid w:val="00DD044D"/>
    <w:rsid w:val="00DD11B9"/>
    <w:rsid w:val="00DD1E1C"/>
    <w:rsid w:val="00DD2237"/>
    <w:rsid w:val="00DD230B"/>
    <w:rsid w:val="00DD2664"/>
    <w:rsid w:val="00DD2866"/>
    <w:rsid w:val="00DD2B5A"/>
    <w:rsid w:val="00DD36A2"/>
    <w:rsid w:val="00DD39E5"/>
    <w:rsid w:val="00DD3ED5"/>
    <w:rsid w:val="00DD410D"/>
    <w:rsid w:val="00DD465A"/>
    <w:rsid w:val="00DD4894"/>
    <w:rsid w:val="00DD52CF"/>
    <w:rsid w:val="00DD5426"/>
    <w:rsid w:val="00DD592B"/>
    <w:rsid w:val="00DD6462"/>
    <w:rsid w:val="00DD6588"/>
    <w:rsid w:val="00DD6592"/>
    <w:rsid w:val="00DD683A"/>
    <w:rsid w:val="00DD6FEF"/>
    <w:rsid w:val="00DD7A9B"/>
    <w:rsid w:val="00DD7B62"/>
    <w:rsid w:val="00DE0071"/>
    <w:rsid w:val="00DE05EE"/>
    <w:rsid w:val="00DE0ED0"/>
    <w:rsid w:val="00DE1CEF"/>
    <w:rsid w:val="00DE1D55"/>
    <w:rsid w:val="00DE3601"/>
    <w:rsid w:val="00DE3C92"/>
    <w:rsid w:val="00DE3CB4"/>
    <w:rsid w:val="00DE4C43"/>
    <w:rsid w:val="00DE4F06"/>
    <w:rsid w:val="00DE563E"/>
    <w:rsid w:val="00DE616C"/>
    <w:rsid w:val="00DE6BD2"/>
    <w:rsid w:val="00DE7478"/>
    <w:rsid w:val="00DE78E1"/>
    <w:rsid w:val="00DE7A99"/>
    <w:rsid w:val="00DF002F"/>
    <w:rsid w:val="00DF15F9"/>
    <w:rsid w:val="00DF187F"/>
    <w:rsid w:val="00DF30CD"/>
    <w:rsid w:val="00DF340D"/>
    <w:rsid w:val="00DF3CB7"/>
    <w:rsid w:val="00DF43B0"/>
    <w:rsid w:val="00DF4683"/>
    <w:rsid w:val="00DF5019"/>
    <w:rsid w:val="00DF6CB6"/>
    <w:rsid w:val="00DF7C49"/>
    <w:rsid w:val="00E00944"/>
    <w:rsid w:val="00E00EEC"/>
    <w:rsid w:val="00E01312"/>
    <w:rsid w:val="00E02658"/>
    <w:rsid w:val="00E0324D"/>
    <w:rsid w:val="00E037E9"/>
    <w:rsid w:val="00E03AB4"/>
    <w:rsid w:val="00E03ECF"/>
    <w:rsid w:val="00E03EE4"/>
    <w:rsid w:val="00E03F78"/>
    <w:rsid w:val="00E0439C"/>
    <w:rsid w:val="00E046D0"/>
    <w:rsid w:val="00E046E6"/>
    <w:rsid w:val="00E04941"/>
    <w:rsid w:val="00E05309"/>
    <w:rsid w:val="00E054CD"/>
    <w:rsid w:val="00E05A71"/>
    <w:rsid w:val="00E06A9A"/>
    <w:rsid w:val="00E06E4E"/>
    <w:rsid w:val="00E073F4"/>
    <w:rsid w:val="00E07D87"/>
    <w:rsid w:val="00E07E16"/>
    <w:rsid w:val="00E1032B"/>
    <w:rsid w:val="00E10443"/>
    <w:rsid w:val="00E115FE"/>
    <w:rsid w:val="00E123CF"/>
    <w:rsid w:val="00E1305E"/>
    <w:rsid w:val="00E131F3"/>
    <w:rsid w:val="00E139F3"/>
    <w:rsid w:val="00E13F09"/>
    <w:rsid w:val="00E14097"/>
    <w:rsid w:val="00E14418"/>
    <w:rsid w:val="00E14A17"/>
    <w:rsid w:val="00E15687"/>
    <w:rsid w:val="00E15AD8"/>
    <w:rsid w:val="00E16544"/>
    <w:rsid w:val="00E1771F"/>
    <w:rsid w:val="00E17E36"/>
    <w:rsid w:val="00E206EC"/>
    <w:rsid w:val="00E21060"/>
    <w:rsid w:val="00E21E7A"/>
    <w:rsid w:val="00E22C82"/>
    <w:rsid w:val="00E22D28"/>
    <w:rsid w:val="00E23664"/>
    <w:rsid w:val="00E243B7"/>
    <w:rsid w:val="00E245A5"/>
    <w:rsid w:val="00E2513D"/>
    <w:rsid w:val="00E25E79"/>
    <w:rsid w:val="00E25F3A"/>
    <w:rsid w:val="00E265A2"/>
    <w:rsid w:val="00E2771A"/>
    <w:rsid w:val="00E277AA"/>
    <w:rsid w:val="00E27F32"/>
    <w:rsid w:val="00E322F6"/>
    <w:rsid w:val="00E323E9"/>
    <w:rsid w:val="00E324EC"/>
    <w:rsid w:val="00E326B1"/>
    <w:rsid w:val="00E327AA"/>
    <w:rsid w:val="00E32E09"/>
    <w:rsid w:val="00E32E2E"/>
    <w:rsid w:val="00E341FC"/>
    <w:rsid w:val="00E34591"/>
    <w:rsid w:val="00E3477C"/>
    <w:rsid w:val="00E35CF8"/>
    <w:rsid w:val="00E36625"/>
    <w:rsid w:val="00E36B60"/>
    <w:rsid w:val="00E370B8"/>
    <w:rsid w:val="00E376C0"/>
    <w:rsid w:val="00E37ABD"/>
    <w:rsid w:val="00E37DB9"/>
    <w:rsid w:val="00E40063"/>
    <w:rsid w:val="00E40205"/>
    <w:rsid w:val="00E40465"/>
    <w:rsid w:val="00E407AC"/>
    <w:rsid w:val="00E41080"/>
    <w:rsid w:val="00E412A6"/>
    <w:rsid w:val="00E41F89"/>
    <w:rsid w:val="00E4219B"/>
    <w:rsid w:val="00E43266"/>
    <w:rsid w:val="00E432A8"/>
    <w:rsid w:val="00E43DC6"/>
    <w:rsid w:val="00E450AD"/>
    <w:rsid w:val="00E4674C"/>
    <w:rsid w:val="00E46962"/>
    <w:rsid w:val="00E46BB0"/>
    <w:rsid w:val="00E47494"/>
    <w:rsid w:val="00E506E3"/>
    <w:rsid w:val="00E516D7"/>
    <w:rsid w:val="00E5257C"/>
    <w:rsid w:val="00E52BBD"/>
    <w:rsid w:val="00E533C9"/>
    <w:rsid w:val="00E53B6A"/>
    <w:rsid w:val="00E53E94"/>
    <w:rsid w:val="00E547AA"/>
    <w:rsid w:val="00E549FF"/>
    <w:rsid w:val="00E556A2"/>
    <w:rsid w:val="00E556F8"/>
    <w:rsid w:val="00E55FD6"/>
    <w:rsid w:val="00E560B6"/>
    <w:rsid w:val="00E56566"/>
    <w:rsid w:val="00E56BE9"/>
    <w:rsid w:val="00E56FCC"/>
    <w:rsid w:val="00E578F8"/>
    <w:rsid w:val="00E57CAE"/>
    <w:rsid w:val="00E57F36"/>
    <w:rsid w:val="00E60F48"/>
    <w:rsid w:val="00E62169"/>
    <w:rsid w:val="00E62706"/>
    <w:rsid w:val="00E62DE2"/>
    <w:rsid w:val="00E63003"/>
    <w:rsid w:val="00E63A59"/>
    <w:rsid w:val="00E640C5"/>
    <w:rsid w:val="00E65913"/>
    <w:rsid w:val="00E6695A"/>
    <w:rsid w:val="00E66D5B"/>
    <w:rsid w:val="00E67088"/>
    <w:rsid w:val="00E6733F"/>
    <w:rsid w:val="00E6768B"/>
    <w:rsid w:val="00E70E77"/>
    <w:rsid w:val="00E71211"/>
    <w:rsid w:val="00E7246D"/>
    <w:rsid w:val="00E724F9"/>
    <w:rsid w:val="00E74A11"/>
    <w:rsid w:val="00E74A76"/>
    <w:rsid w:val="00E74F60"/>
    <w:rsid w:val="00E750A7"/>
    <w:rsid w:val="00E7518F"/>
    <w:rsid w:val="00E757BF"/>
    <w:rsid w:val="00E75BA3"/>
    <w:rsid w:val="00E75C16"/>
    <w:rsid w:val="00E75DDB"/>
    <w:rsid w:val="00E7628B"/>
    <w:rsid w:val="00E769C5"/>
    <w:rsid w:val="00E810C0"/>
    <w:rsid w:val="00E811CE"/>
    <w:rsid w:val="00E81CC9"/>
    <w:rsid w:val="00E823B6"/>
    <w:rsid w:val="00E82D58"/>
    <w:rsid w:val="00E8389B"/>
    <w:rsid w:val="00E839B4"/>
    <w:rsid w:val="00E83B47"/>
    <w:rsid w:val="00E83DDC"/>
    <w:rsid w:val="00E83F55"/>
    <w:rsid w:val="00E8460E"/>
    <w:rsid w:val="00E84960"/>
    <w:rsid w:val="00E84F18"/>
    <w:rsid w:val="00E85350"/>
    <w:rsid w:val="00E85C17"/>
    <w:rsid w:val="00E861F9"/>
    <w:rsid w:val="00E8629B"/>
    <w:rsid w:val="00E86863"/>
    <w:rsid w:val="00E86D4A"/>
    <w:rsid w:val="00E870BA"/>
    <w:rsid w:val="00E901A7"/>
    <w:rsid w:val="00E90D2C"/>
    <w:rsid w:val="00E90D39"/>
    <w:rsid w:val="00E91FB7"/>
    <w:rsid w:val="00E92384"/>
    <w:rsid w:val="00E928F3"/>
    <w:rsid w:val="00E930F4"/>
    <w:rsid w:val="00E9315C"/>
    <w:rsid w:val="00E949B0"/>
    <w:rsid w:val="00E95485"/>
    <w:rsid w:val="00E95BF7"/>
    <w:rsid w:val="00E95C60"/>
    <w:rsid w:val="00E9720F"/>
    <w:rsid w:val="00E97598"/>
    <w:rsid w:val="00E9776E"/>
    <w:rsid w:val="00E977EC"/>
    <w:rsid w:val="00EA0E72"/>
    <w:rsid w:val="00EA0E91"/>
    <w:rsid w:val="00EA136D"/>
    <w:rsid w:val="00EA1DD7"/>
    <w:rsid w:val="00EA2CF8"/>
    <w:rsid w:val="00EA3247"/>
    <w:rsid w:val="00EA3376"/>
    <w:rsid w:val="00EA4647"/>
    <w:rsid w:val="00EA4AEB"/>
    <w:rsid w:val="00EA5208"/>
    <w:rsid w:val="00EA5907"/>
    <w:rsid w:val="00EA5E03"/>
    <w:rsid w:val="00EA62E3"/>
    <w:rsid w:val="00EA6DA0"/>
    <w:rsid w:val="00EA75A9"/>
    <w:rsid w:val="00EB0936"/>
    <w:rsid w:val="00EB1851"/>
    <w:rsid w:val="00EB18EE"/>
    <w:rsid w:val="00EB2CAE"/>
    <w:rsid w:val="00EB2E5E"/>
    <w:rsid w:val="00EB3993"/>
    <w:rsid w:val="00EB39EA"/>
    <w:rsid w:val="00EB3EBC"/>
    <w:rsid w:val="00EB4813"/>
    <w:rsid w:val="00EB51F1"/>
    <w:rsid w:val="00EB5476"/>
    <w:rsid w:val="00EB5E48"/>
    <w:rsid w:val="00EB6794"/>
    <w:rsid w:val="00EB768C"/>
    <w:rsid w:val="00EC0E41"/>
    <w:rsid w:val="00EC1A5A"/>
    <w:rsid w:val="00EC290B"/>
    <w:rsid w:val="00EC2CAD"/>
    <w:rsid w:val="00EC3023"/>
    <w:rsid w:val="00EC330B"/>
    <w:rsid w:val="00EC37C5"/>
    <w:rsid w:val="00EC3946"/>
    <w:rsid w:val="00EC3E6B"/>
    <w:rsid w:val="00EC44A9"/>
    <w:rsid w:val="00EC4993"/>
    <w:rsid w:val="00EC4E69"/>
    <w:rsid w:val="00EC5082"/>
    <w:rsid w:val="00EC58FC"/>
    <w:rsid w:val="00EC5908"/>
    <w:rsid w:val="00EC5AD3"/>
    <w:rsid w:val="00EC5F23"/>
    <w:rsid w:val="00EC67DC"/>
    <w:rsid w:val="00EC7076"/>
    <w:rsid w:val="00EC7174"/>
    <w:rsid w:val="00EC73E6"/>
    <w:rsid w:val="00ED00A2"/>
    <w:rsid w:val="00ED0440"/>
    <w:rsid w:val="00ED04EB"/>
    <w:rsid w:val="00ED0EF1"/>
    <w:rsid w:val="00ED121C"/>
    <w:rsid w:val="00ED12E4"/>
    <w:rsid w:val="00ED2BB7"/>
    <w:rsid w:val="00ED34DC"/>
    <w:rsid w:val="00ED3D2B"/>
    <w:rsid w:val="00ED3D6B"/>
    <w:rsid w:val="00ED3EDB"/>
    <w:rsid w:val="00ED413B"/>
    <w:rsid w:val="00ED4581"/>
    <w:rsid w:val="00ED4646"/>
    <w:rsid w:val="00ED47E5"/>
    <w:rsid w:val="00ED4ADA"/>
    <w:rsid w:val="00ED4D62"/>
    <w:rsid w:val="00ED5C73"/>
    <w:rsid w:val="00ED638E"/>
    <w:rsid w:val="00ED6B0B"/>
    <w:rsid w:val="00ED706F"/>
    <w:rsid w:val="00ED7342"/>
    <w:rsid w:val="00ED7E44"/>
    <w:rsid w:val="00EE0183"/>
    <w:rsid w:val="00EE17FE"/>
    <w:rsid w:val="00EE1F68"/>
    <w:rsid w:val="00EE33B1"/>
    <w:rsid w:val="00EE381C"/>
    <w:rsid w:val="00EE3A34"/>
    <w:rsid w:val="00EE3A85"/>
    <w:rsid w:val="00EE3EE7"/>
    <w:rsid w:val="00EE4A23"/>
    <w:rsid w:val="00EE50A8"/>
    <w:rsid w:val="00EE51C9"/>
    <w:rsid w:val="00EE5932"/>
    <w:rsid w:val="00EE60DB"/>
    <w:rsid w:val="00EE6285"/>
    <w:rsid w:val="00EE638F"/>
    <w:rsid w:val="00EE6514"/>
    <w:rsid w:val="00EE6793"/>
    <w:rsid w:val="00EE6D3E"/>
    <w:rsid w:val="00EE720C"/>
    <w:rsid w:val="00EE799B"/>
    <w:rsid w:val="00EF07CB"/>
    <w:rsid w:val="00EF0B16"/>
    <w:rsid w:val="00EF0C45"/>
    <w:rsid w:val="00EF1417"/>
    <w:rsid w:val="00EF2605"/>
    <w:rsid w:val="00EF31A1"/>
    <w:rsid w:val="00EF35F3"/>
    <w:rsid w:val="00EF5E37"/>
    <w:rsid w:val="00EF6687"/>
    <w:rsid w:val="00EF6F63"/>
    <w:rsid w:val="00EF7374"/>
    <w:rsid w:val="00EF7A13"/>
    <w:rsid w:val="00F00066"/>
    <w:rsid w:val="00F007A4"/>
    <w:rsid w:val="00F00B2B"/>
    <w:rsid w:val="00F0140E"/>
    <w:rsid w:val="00F0257E"/>
    <w:rsid w:val="00F025A3"/>
    <w:rsid w:val="00F0326B"/>
    <w:rsid w:val="00F03A15"/>
    <w:rsid w:val="00F03DE7"/>
    <w:rsid w:val="00F03E43"/>
    <w:rsid w:val="00F04105"/>
    <w:rsid w:val="00F042B7"/>
    <w:rsid w:val="00F05497"/>
    <w:rsid w:val="00F06113"/>
    <w:rsid w:val="00F06391"/>
    <w:rsid w:val="00F071E1"/>
    <w:rsid w:val="00F103F9"/>
    <w:rsid w:val="00F107F8"/>
    <w:rsid w:val="00F10824"/>
    <w:rsid w:val="00F1085C"/>
    <w:rsid w:val="00F108F9"/>
    <w:rsid w:val="00F10A99"/>
    <w:rsid w:val="00F10BEE"/>
    <w:rsid w:val="00F10C99"/>
    <w:rsid w:val="00F11618"/>
    <w:rsid w:val="00F11F25"/>
    <w:rsid w:val="00F130EE"/>
    <w:rsid w:val="00F13723"/>
    <w:rsid w:val="00F1479A"/>
    <w:rsid w:val="00F148AB"/>
    <w:rsid w:val="00F15151"/>
    <w:rsid w:val="00F1626C"/>
    <w:rsid w:val="00F16CCF"/>
    <w:rsid w:val="00F17064"/>
    <w:rsid w:val="00F20325"/>
    <w:rsid w:val="00F20754"/>
    <w:rsid w:val="00F2076C"/>
    <w:rsid w:val="00F20AA5"/>
    <w:rsid w:val="00F20E50"/>
    <w:rsid w:val="00F2126C"/>
    <w:rsid w:val="00F21625"/>
    <w:rsid w:val="00F218DE"/>
    <w:rsid w:val="00F222E2"/>
    <w:rsid w:val="00F22C5B"/>
    <w:rsid w:val="00F22DC2"/>
    <w:rsid w:val="00F23332"/>
    <w:rsid w:val="00F234B5"/>
    <w:rsid w:val="00F23534"/>
    <w:rsid w:val="00F24203"/>
    <w:rsid w:val="00F247F7"/>
    <w:rsid w:val="00F24D20"/>
    <w:rsid w:val="00F251FF"/>
    <w:rsid w:val="00F25594"/>
    <w:rsid w:val="00F25BC6"/>
    <w:rsid w:val="00F25D38"/>
    <w:rsid w:val="00F2657D"/>
    <w:rsid w:val="00F265FF"/>
    <w:rsid w:val="00F26615"/>
    <w:rsid w:val="00F27219"/>
    <w:rsid w:val="00F2767F"/>
    <w:rsid w:val="00F2769E"/>
    <w:rsid w:val="00F276CE"/>
    <w:rsid w:val="00F2798D"/>
    <w:rsid w:val="00F30522"/>
    <w:rsid w:val="00F30CF6"/>
    <w:rsid w:val="00F31737"/>
    <w:rsid w:val="00F3202D"/>
    <w:rsid w:val="00F3224F"/>
    <w:rsid w:val="00F322A1"/>
    <w:rsid w:val="00F3267B"/>
    <w:rsid w:val="00F326D0"/>
    <w:rsid w:val="00F33903"/>
    <w:rsid w:val="00F33A32"/>
    <w:rsid w:val="00F34DA8"/>
    <w:rsid w:val="00F3554B"/>
    <w:rsid w:val="00F35DEE"/>
    <w:rsid w:val="00F3634F"/>
    <w:rsid w:val="00F36BF0"/>
    <w:rsid w:val="00F37331"/>
    <w:rsid w:val="00F37C8D"/>
    <w:rsid w:val="00F37D67"/>
    <w:rsid w:val="00F37E61"/>
    <w:rsid w:val="00F37F31"/>
    <w:rsid w:val="00F40253"/>
    <w:rsid w:val="00F40639"/>
    <w:rsid w:val="00F41337"/>
    <w:rsid w:val="00F41C3D"/>
    <w:rsid w:val="00F43708"/>
    <w:rsid w:val="00F43C00"/>
    <w:rsid w:val="00F44A55"/>
    <w:rsid w:val="00F45B68"/>
    <w:rsid w:val="00F46B36"/>
    <w:rsid w:val="00F46CE2"/>
    <w:rsid w:val="00F4740E"/>
    <w:rsid w:val="00F47A1E"/>
    <w:rsid w:val="00F47A31"/>
    <w:rsid w:val="00F47A7A"/>
    <w:rsid w:val="00F50D62"/>
    <w:rsid w:val="00F51069"/>
    <w:rsid w:val="00F517FB"/>
    <w:rsid w:val="00F5252C"/>
    <w:rsid w:val="00F52554"/>
    <w:rsid w:val="00F525DF"/>
    <w:rsid w:val="00F52C3D"/>
    <w:rsid w:val="00F5301F"/>
    <w:rsid w:val="00F53742"/>
    <w:rsid w:val="00F53D62"/>
    <w:rsid w:val="00F53F38"/>
    <w:rsid w:val="00F5458A"/>
    <w:rsid w:val="00F55A64"/>
    <w:rsid w:val="00F55F91"/>
    <w:rsid w:val="00F561CC"/>
    <w:rsid w:val="00F566C7"/>
    <w:rsid w:val="00F57930"/>
    <w:rsid w:val="00F57A37"/>
    <w:rsid w:val="00F60552"/>
    <w:rsid w:val="00F606A1"/>
    <w:rsid w:val="00F60A94"/>
    <w:rsid w:val="00F610A4"/>
    <w:rsid w:val="00F610D5"/>
    <w:rsid w:val="00F61644"/>
    <w:rsid w:val="00F62453"/>
    <w:rsid w:val="00F62898"/>
    <w:rsid w:val="00F629B7"/>
    <w:rsid w:val="00F62F42"/>
    <w:rsid w:val="00F63148"/>
    <w:rsid w:val="00F6377A"/>
    <w:rsid w:val="00F637D2"/>
    <w:rsid w:val="00F645FF"/>
    <w:rsid w:val="00F66910"/>
    <w:rsid w:val="00F7026F"/>
    <w:rsid w:val="00F708BF"/>
    <w:rsid w:val="00F70A20"/>
    <w:rsid w:val="00F70A3D"/>
    <w:rsid w:val="00F719BB"/>
    <w:rsid w:val="00F72181"/>
    <w:rsid w:val="00F72D23"/>
    <w:rsid w:val="00F732E6"/>
    <w:rsid w:val="00F73A6D"/>
    <w:rsid w:val="00F73E8B"/>
    <w:rsid w:val="00F7467C"/>
    <w:rsid w:val="00F747D6"/>
    <w:rsid w:val="00F747F8"/>
    <w:rsid w:val="00F75338"/>
    <w:rsid w:val="00F76148"/>
    <w:rsid w:val="00F76E31"/>
    <w:rsid w:val="00F77070"/>
    <w:rsid w:val="00F77299"/>
    <w:rsid w:val="00F7734E"/>
    <w:rsid w:val="00F80034"/>
    <w:rsid w:val="00F80042"/>
    <w:rsid w:val="00F81C22"/>
    <w:rsid w:val="00F822F8"/>
    <w:rsid w:val="00F82683"/>
    <w:rsid w:val="00F828A5"/>
    <w:rsid w:val="00F82D07"/>
    <w:rsid w:val="00F8336D"/>
    <w:rsid w:val="00F836B8"/>
    <w:rsid w:val="00F84302"/>
    <w:rsid w:val="00F84B33"/>
    <w:rsid w:val="00F8534E"/>
    <w:rsid w:val="00F85890"/>
    <w:rsid w:val="00F85DC7"/>
    <w:rsid w:val="00F86311"/>
    <w:rsid w:val="00F86494"/>
    <w:rsid w:val="00F87BFC"/>
    <w:rsid w:val="00F90ED7"/>
    <w:rsid w:val="00F9189E"/>
    <w:rsid w:val="00F91DBB"/>
    <w:rsid w:val="00F9282B"/>
    <w:rsid w:val="00F92FD3"/>
    <w:rsid w:val="00F934AF"/>
    <w:rsid w:val="00F93A36"/>
    <w:rsid w:val="00F93F4C"/>
    <w:rsid w:val="00F941D4"/>
    <w:rsid w:val="00F94277"/>
    <w:rsid w:val="00F94642"/>
    <w:rsid w:val="00F94ADC"/>
    <w:rsid w:val="00F950D7"/>
    <w:rsid w:val="00F95805"/>
    <w:rsid w:val="00F95DDD"/>
    <w:rsid w:val="00F96E52"/>
    <w:rsid w:val="00F97D33"/>
    <w:rsid w:val="00F97F4B"/>
    <w:rsid w:val="00FA0279"/>
    <w:rsid w:val="00FA054C"/>
    <w:rsid w:val="00FA0A4F"/>
    <w:rsid w:val="00FA0B0C"/>
    <w:rsid w:val="00FA1B8B"/>
    <w:rsid w:val="00FA3B8C"/>
    <w:rsid w:val="00FA3EDA"/>
    <w:rsid w:val="00FA3F92"/>
    <w:rsid w:val="00FA4978"/>
    <w:rsid w:val="00FA5751"/>
    <w:rsid w:val="00FA5A7F"/>
    <w:rsid w:val="00FA5B96"/>
    <w:rsid w:val="00FA5ECD"/>
    <w:rsid w:val="00FA6763"/>
    <w:rsid w:val="00FA67F2"/>
    <w:rsid w:val="00FA7625"/>
    <w:rsid w:val="00FB1D52"/>
    <w:rsid w:val="00FB237B"/>
    <w:rsid w:val="00FB2398"/>
    <w:rsid w:val="00FB26CE"/>
    <w:rsid w:val="00FB357E"/>
    <w:rsid w:val="00FB36A0"/>
    <w:rsid w:val="00FB4233"/>
    <w:rsid w:val="00FB4B86"/>
    <w:rsid w:val="00FB51FD"/>
    <w:rsid w:val="00FB5289"/>
    <w:rsid w:val="00FB5423"/>
    <w:rsid w:val="00FB5AA2"/>
    <w:rsid w:val="00FB5ADB"/>
    <w:rsid w:val="00FB5CDA"/>
    <w:rsid w:val="00FB6324"/>
    <w:rsid w:val="00FB6BA7"/>
    <w:rsid w:val="00FC045F"/>
    <w:rsid w:val="00FC1674"/>
    <w:rsid w:val="00FC18E3"/>
    <w:rsid w:val="00FC201B"/>
    <w:rsid w:val="00FC31EE"/>
    <w:rsid w:val="00FC3BE0"/>
    <w:rsid w:val="00FC3EBE"/>
    <w:rsid w:val="00FC3ECB"/>
    <w:rsid w:val="00FC52DA"/>
    <w:rsid w:val="00FC52EE"/>
    <w:rsid w:val="00FC74EC"/>
    <w:rsid w:val="00FC7798"/>
    <w:rsid w:val="00FC7F96"/>
    <w:rsid w:val="00FD0EE2"/>
    <w:rsid w:val="00FD264B"/>
    <w:rsid w:val="00FD28C8"/>
    <w:rsid w:val="00FD2B7A"/>
    <w:rsid w:val="00FD3873"/>
    <w:rsid w:val="00FD3968"/>
    <w:rsid w:val="00FD39F6"/>
    <w:rsid w:val="00FD432B"/>
    <w:rsid w:val="00FD499A"/>
    <w:rsid w:val="00FD4DD0"/>
    <w:rsid w:val="00FD52FD"/>
    <w:rsid w:val="00FD6056"/>
    <w:rsid w:val="00FD67D0"/>
    <w:rsid w:val="00FE06BC"/>
    <w:rsid w:val="00FE0877"/>
    <w:rsid w:val="00FE0D2E"/>
    <w:rsid w:val="00FE0D4E"/>
    <w:rsid w:val="00FE129B"/>
    <w:rsid w:val="00FE166A"/>
    <w:rsid w:val="00FE1744"/>
    <w:rsid w:val="00FE2BD0"/>
    <w:rsid w:val="00FE2C0D"/>
    <w:rsid w:val="00FE466F"/>
    <w:rsid w:val="00FE48FF"/>
    <w:rsid w:val="00FE5D0D"/>
    <w:rsid w:val="00FE7C8A"/>
    <w:rsid w:val="00FE7EE8"/>
    <w:rsid w:val="00FF029A"/>
    <w:rsid w:val="00FF0D3E"/>
    <w:rsid w:val="00FF16B0"/>
    <w:rsid w:val="00FF2B9B"/>
    <w:rsid w:val="00FF2EFF"/>
    <w:rsid w:val="00FF2F95"/>
    <w:rsid w:val="00FF4975"/>
    <w:rsid w:val="00FF4DD0"/>
    <w:rsid w:val="00FF52DE"/>
    <w:rsid w:val="00FF609F"/>
    <w:rsid w:val="00FF6200"/>
    <w:rsid w:val="00FF6D7E"/>
    <w:rsid w:val="00FF6DBB"/>
    <w:rsid w:val="00FF7078"/>
    <w:rsid w:val="62ECB426"/>
    <w:rsid w:val="6656ACD0"/>
  </w:rsids>
  <m:mathPr>
    <m:mathFont m:val="Cambria Math"/>
    <m:brkBin m:val="before"/>
    <m:brkBinSub m:val="--"/>
    <m:smallFrac m:val="0"/>
    <m:dispDef/>
    <m:lMargin m:val="0"/>
    <m:rMargin m:val="0"/>
    <m:defJc m:val="centerGroup"/>
    <m:wrapIndent m:val="1440"/>
    <m:intLim m:val="subSup"/>
    <m:naryLim m:val="undOvr"/>
  </m:mathPr>
  <w:themeFontLang w:val="en-GB"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FF9B6"/>
  <w15:docId w15:val="{3E7D959E-4209-FD47-ABBD-B2EE0879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E9F"/>
    <w:pPr>
      <w:spacing w:line="480" w:lineRule="auto"/>
      <w:jc w:val="both"/>
    </w:pPr>
    <w:rPr>
      <w:rFonts w:ascii="Times New Roman" w:hAnsi="Times New Roman"/>
    </w:rPr>
  </w:style>
  <w:style w:type="paragraph" w:styleId="Heading1">
    <w:name w:val="heading 1"/>
    <w:basedOn w:val="Normal"/>
    <w:next w:val="Normal"/>
    <w:link w:val="Heading1Char"/>
    <w:uiPriority w:val="9"/>
    <w:qFormat/>
    <w:rsid w:val="000827D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27D9"/>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autoRedefine/>
    <w:uiPriority w:val="9"/>
    <w:unhideWhenUsed/>
    <w:qFormat/>
    <w:rsid w:val="00244E0E"/>
    <w:pPr>
      <w:keepNext/>
      <w:keepLines/>
      <w:spacing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7D9"/>
    <w:rPr>
      <w:rFonts w:ascii="Times New Roman" w:eastAsiaTheme="majorEastAsia" w:hAnsi="Times New Roman" w:cstheme="majorBidi"/>
      <w:b/>
      <w:color w:val="000000" w:themeColor="text1"/>
      <w:sz w:val="32"/>
      <w:szCs w:val="32"/>
    </w:rPr>
  </w:style>
  <w:style w:type="paragraph" w:styleId="Header">
    <w:name w:val="header"/>
    <w:basedOn w:val="Normal"/>
    <w:link w:val="HeaderChar"/>
    <w:uiPriority w:val="99"/>
    <w:unhideWhenUsed/>
    <w:rsid w:val="005F64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439"/>
  </w:style>
  <w:style w:type="paragraph" w:styleId="Footer">
    <w:name w:val="footer"/>
    <w:basedOn w:val="Normal"/>
    <w:link w:val="FooterChar"/>
    <w:uiPriority w:val="99"/>
    <w:unhideWhenUsed/>
    <w:rsid w:val="005F64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439"/>
  </w:style>
  <w:style w:type="character" w:styleId="PlaceholderText">
    <w:name w:val="Placeholder Text"/>
    <w:basedOn w:val="DefaultParagraphFont"/>
    <w:uiPriority w:val="99"/>
    <w:semiHidden/>
    <w:rsid w:val="00794CF1"/>
    <w:rPr>
      <w:color w:val="808080"/>
    </w:rPr>
  </w:style>
  <w:style w:type="paragraph" w:styleId="FootnoteText">
    <w:name w:val="footnote text"/>
    <w:aliases w:val="Footnote Text Char1,Footnote Text Char2,Footnote Text Char1 Char1,Footnote Text Char Char Char1,Footnote Text Char1 Char Char,Footnote Text Char Char Char Char,Footnote Text Char Char1 Char,Footnote Text Char Char2,ft,single space"/>
    <w:basedOn w:val="Normal"/>
    <w:link w:val="FootnoteTextChar"/>
    <w:uiPriority w:val="99"/>
    <w:unhideWhenUsed/>
    <w:qFormat/>
    <w:rsid w:val="000807AD"/>
    <w:pPr>
      <w:spacing w:after="0" w:line="240" w:lineRule="auto"/>
    </w:pPr>
    <w:rPr>
      <w:szCs w:val="20"/>
    </w:rPr>
  </w:style>
  <w:style w:type="character" w:customStyle="1" w:styleId="FootnoteTextChar">
    <w:name w:val="Footnote Text Char"/>
    <w:aliases w:val="Footnote Text Char1 Char,Footnote Text Char2 Char,Footnote Text Char1 Char1 Char,Footnote Text Char Char Char1 Char,Footnote Text Char1 Char Char Char,Footnote Text Char Char Char Char Char,Footnote Text Char Char1 Char Char,ft Char"/>
    <w:basedOn w:val="DefaultParagraphFont"/>
    <w:link w:val="FootnoteText"/>
    <w:uiPriority w:val="99"/>
    <w:rsid w:val="000807AD"/>
    <w:rPr>
      <w:sz w:val="20"/>
      <w:szCs w:val="20"/>
    </w:rPr>
  </w:style>
  <w:style w:type="character" w:styleId="FootnoteReference">
    <w:name w:val="footnote reference"/>
    <w:aliases w:val="fr"/>
    <w:basedOn w:val="DefaultParagraphFont"/>
    <w:uiPriority w:val="99"/>
    <w:unhideWhenUsed/>
    <w:rsid w:val="000807AD"/>
    <w:rPr>
      <w:vertAlign w:val="superscript"/>
    </w:rPr>
  </w:style>
  <w:style w:type="paragraph" w:styleId="HTMLPreformatted">
    <w:name w:val="HTML Preformatted"/>
    <w:basedOn w:val="Normal"/>
    <w:link w:val="HTMLPreformattedChar"/>
    <w:uiPriority w:val="99"/>
    <w:semiHidden/>
    <w:unhideWhenUsed/>
    <w:rsid w:val="0069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696A5C"/>
    <w:rPr>
      <w:rFonts w:ascii="Courier New" w:eastAsia="Times New Roman" w:hAnsi="Courier New" w:cs="Courier New"/>
      <w:sz w:val="20"/>
      <w:szCs w:val="20"/>
      <w:lang w:eastAsia="en-GB"/>
    </w:rPr>
  </w:style>
  <w:style w:type="character" w:customStyle="1" w:styleId="gnkrckgcgsb">
    <w:name w:val="gnkrckgcgsb"/>
    <w:basedOn w:val="DefaultParagraphFont"/>
    <w:rsid w:val="00696A5C"/>
  </w:style>
  <w:style w:type="table" w:styleId="TableGrid">
    <w:name w:val="Table Grid"/>
    <w:basedOn w:val="TableNormal"/>
    <w:uiPriority w:val="39"/>
    <w:rsid w:val="005C5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5C51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5C519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53B6A"/>
    <w:rPr>
      <w:sz w:val="16"/>
      <w:szCs w:val="16"/>
    </w:rPr>
  </w:style>
  <w:style w:type="paragraph" w:styleId="CommentText">
    <w:name w:val="annotation text"/>
    <w:basedOn w:val="Normal"/>
    <w:link w:val="CommentTextChar"/>
    <w:uiPriority w:val="99"/>
    <w:unhideWhenUsed/>
    <w:rsid w:val="00E53B6A"/>
    <w:pPr>
      <w:spacing w:line="240" w:lineRule="auto"/>
    </w:pPr>
    <w:rPr>
      <w:szCs w:val="20"/>
    </w:rPr>
  </w:style>
  <w:style w:type="character" w:customStyle="1" w:styleId="CommentTextChar">
    <w:name w:val="Comment Text Char"/>
    <w:basedOn w:val="DefaultParagraphFont"/>
    <w:link w:val="CommentText"/>
    <w:uiPriority w:val="99"/>
    <w:rsid w:val="00E53B6A"/>
    <w:rPr>
      <w:sz w:val="20"/>
      <w:szCs w:val="20"/>
    </w:rPr>
  </w:style>
  <w:style w:type="paragraph" w:styleId="CommentSubject">
    <w:name w:val="annotation subject"/>
    <w:basedOn w:val="CommentText"/>
    <w:next w:val="CommentText"/>
    <w:link w:val="CommentSubjectChar"/>
    <w:uiPriority w:val="99"/>
    <w:semiHidden/>
    <w:unhideWhenUsed/>
    <w:rsid w:val="00E53B6A"/>
    <w:rPr>
      <w:b/>
      <w:bCs/>
    </w:rPr>
  </w:style>
  <w:style w:type="character" w:customStyle="1" w:styleId="CommentSubjectChar">
    <w:name w:val="Comment Subject Char"/>
    <w:basedOn w:val="CommentTextChar"/>
    <w:link w:val="CommentSubject"/>
    <w:uiPriority w:val="99"/>
    <w:semiHidden/>
    <w:rsid w:val="00E53B6A"/>
    <w:rPr>
      <w:b/>
      <w:bCs/>
      <w:sz w:val="20"/>
      <w:szCs w:val="20"/>
    </w:rPr>
  </w:style>
  <w:style w:type="paragraph" w:styleId="BalloonText">
    <w:name w:val="Balloon Text"/>
    <w:basedOn w:val="Normal"/>
    <w:link w:val="BalloonTextChar"/>
    <w:uiPriority w:val="99"/>
    <w:semiHidden/>
    <w:unhideWhenUsed/>
    <w:rsid w:val="00E53B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B6A"/>
    <w:rPr>
      <w:rFonts w:ascii="Segoe UI" w:hAnsi="Segoe UI" w:cs="Segoe UI"/>
      <w:sz w:val="18"/>
      <w:szCs w:val="18"/>
    </w:rPr>
  </w:style>
  <w:style w:type="paragraph" w:styleId="ListParagraph">
    <w:name w:val="List Paragraph"/>
    <w:basedOn w:val="Normal"/>
    <w:uiPriority w:val="34"/>
    <w:qFormat/>
    <w:rsid w:val="00A86A0F"/>
    <w:pPr>
      <w:ind w:left="720"/>
      <w:contextualSpacing/>
    </w:pPr>
  </w:style>
  <w:style w:type="table" w:customStyle="1" w:styleId="ListTable2-Accent11">
    <w:name w:val="List Table 2 - Accent 11"/>
    <w:basedOn w:val="TableNormal"/>
    <w:uiPriority w:val="47"/>
    <w:rsid w:val="004F429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11">
    <w:name w:val="List Table 1 Light - Accent 11"/>
    <w:basedOn w:val="TableNormal"/>
    <w:uiPriority w:val="46"/>
    <w:rsid w:val="004D5F5F"/>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51">
    <w:name w:val="List Table 1 Light - Accent 51"/>
    <w:basedOn w:val="TableNormal"/>
    <w:uiPriority w:val="46"/>
    <w:rsid w:val="004D5F5F"/>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7A6576"/>
    <w:pPr>
      <w:spacing w:after="0" w:line="240" w:lineRule="auto"/>
    </w:pPr>
  </w:style>
  <w:style w:type="character" w:customStyle="1" w:styleId="Heading2Char">
    <w:name w:val="Heading 2 Char"/>
    <w:basedOn w:val="DefaultParagraphFont"/>
    <w:link w:val="Heading2"/>
    <w:uiPriority w:val="9"/>
    <w:rsid w:val="000827D9"/>
    <w:rPr>
      <w:rFonts w:ascii="Times New Roman" w:eastAsiaTheme="majorEastAsia" w:hAnsi="Times New Roman" w:cstheme="majorBidi"/>
      <w:b/>
      <w:sz w:val="24"/>
      <w:szCs w:val="26"/>
    </w:rPr>
  </w:style>
  <w:style w:type="paragraph" w:styleId="NoSpacing">
    <w:name w:val="No Spacing"/>
    <w:uiPriority w:val="1"/>
    <w:qFormat/>
    <w:rsid w:val="003D1CDC"/>
    <w:pPr>
      <w:spacing w:after="0" w:line="240" w:lineRule="auto"/>
      <w:jc w:val="both"/>
    </w:pPr>
  </w:style>
  <w:style w:type="character" w:styleId="Hyperlink">
    <w:name w:val="Hyperlink"/>
    <w:basedOn w:val="DefaultParagraphFont"/>
    <w:uiPriority w:val="99"/>
    <w:unhideWhenUsed/>
    <w:rsid w:val="00802F3E"/>
    <w:rPr>
      <w:color w:val="0563C1" w:themeColor="hyperlink"/>
      <w:u w:val="single"/>
    </w:rPr>
  </w:style>
  <w:style w:type="character" w:customStyle="1" w:styleId="UnresolvedMention1">
    <w:name w:val="Unresolved Mention1"/>
    <w:basedOn w:val="DefaultParagraphFont"/>
    <w:uiPriority w:val="99"/>
    <w:semiHidden/>
    <w:unhideWhenUsed/>
    <w:rsid w:val="00802F3E"/>
    <w:rPr>
      <w:color w:val="808080"/>
      <w:shd w:val="clear" w:color="auto" w:fill="E6E6E6"/>
    </w:rPr>
  </w:style>
  <w:style w:type="table" w:styleId="TableGridLight">
    <w:name w:val="Grid Table Light"/>
    <w:basedOn w:val="TableNormal"/>
    <w:uiPriority w:val="40"/>
    <w:rsid w:val="004625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uiPriority w:val="99"/>
    <w:semiHidden/>
    <w:unhideWhenUsed/>
    <w:rsid w:val="000844AC"/>
    <w:rPr>
      <w:vertAlign w:val="superscript"/>
    </w:rPr>
  </w:style>
  <w:style w:type="character" w:customStyle="1" w:styleId="UnresolvedMention2">
    <w:name w:val="Unresolved Mention2"/>
    <w:basedOn w:val="DefaultParagraphFont"/>
    <w:uiPriority w:val="99"/>
    <w:semiHidden/>
    <w:unhideWhenUsed/>
    <w:rsid w:val="00FA3EDA"/>
    <w:rPr>
      <w:color w:val="605E5C"/>
      <w:shd w:val="clear" w:color="auto" w:fill="E1DFDD"/>
    </w:rPr>
  </w:style>
  <w:style w:type="character" w:styleId="Emphasis">
    <w:name w:val="Emphasis"/>
    <w:basedOn w:val="DefaultParagraphFont"/>
    <w:uiPriority w:val="20"/>
    <w:qFormat/>
    <w:rsid w:val="004C036B"/>
    <w:rPr>
      <w:i/>
      <w:iCs/>
    </w:rPr>
  </w:style>
  <w:style w:type="character" w:styleId="SubtleEmphasis">
    <w:name w:val="Subtle Emphasis"/>
    <w:basedOn w:val="DefaultParagraphFont"/>
    <w:uiPriority w:val="19"/>
    <w:qFormat/>
    <w:rsid w:val="00883389"/>
    <w:rPr>
      <w:i/>
      <w:iCs/>
      <w:color w:val="404040" w:themeColor="text1" w:themeTint="BF"/>
    </w:rPr>
  </w:style>
  <w:style w:type="table" w:styleId="GridTable1Light">
    <w:name w:val="Grid Table 1 Light"/>
    <w:basedOn w:val="TableNormal"/>
    <w:uiPriority w:val="46"/>
    <w:rsid w:val="00D146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3">
    <w:name w:val="Unresolved Mention3"/>
    <w:basedOn w:val="DefaultParagraphFont"/>
    <w:uiPriority w:val="99"/>
    <w:semiHidden/>
    <w:unhideWhenUsed/>
    <w:rsid w:val="00006F08"/>
    <w:rPr>
      <w:color w:val="605E5C"/>
      <w:shd w:val="clear" w:color="auto" w:fill="E1DFDD"/>
    </w:rPr>
  </w:style>
  <w:style w:type="character" w:customStyle="1" w:styleId="UnresolvedMention4">
    <w:name w:val="Unresolved Mention4"/>
    <w:basedOn w:val="DefaultParagraphFont"/>
    <w:uiPriority w:val="99"/>
    <w:semiHidden/>
    <w:unhideWhenUsed/>
    <w:rsid w:val="008B0B22"/>
    <w:rPr>
      <w:color w:val="605E5C"/>
      <w:shd w:val="clear" w:color="auto" w:fill="E1DFDD"/>
    </w:rPr>
  </w:style>
  <w:style w:type="paragraph" w:styleId="TOCHeading">
    <w:name w:val="TOC Heading"/>
    <w:basedOn w:val="Heading1"/>
    <w:next w:val="Normal"/>
    <w:uiPriority w:val="39"/>
    <w:unhideWhenUsed/>
    <w:qFormat/>
    <w:rsid w:val="006858FF"/>
    <w:pPr>
      <w:spacing w:line="259" w:lineRule="auto"/>
      <w:jc w:val="left"/>
      <w:outlineLvl w:val="9"/>
    </w:pPr>
    <w:rPr>
      <w:color w:val="2F5496" w:themeColor="accent1" w:themeShade="BF"/>
      <w:lang w:val="en-US"/>
    </w:rPr>
  </w:style>
  <w:style w:type="paragraph" w:styleId="TOC1">
    <w:name w:val="toc 1"/>
    <w:basedOn w:val="Normal"/>
    <w:next w:val="Normal"/>
    <w:autoRedefine/>
    <w:uiPriority w:val="39"/>
    <w:unhideWhenUsed/>
    <w:rsid w:val="0084720E"/>
    <w:pPr>
      <w:tabs>
        <w:tab w:val="left" w:pos="440"/>
        <w:tab w:val="right" w:leader="dot" w:pos="9016"/>
      </w:tabs>
      <w:spacing w:after="100" w:line="276" w:lineRule="auto"/>
    </w:pPr>
  </w:style>
  <w:style w:type="paragraph" w:styleId="TOC2">
    <w:name w:val="toc 2"/>
    <w:basedOn w:val="Normal"/>
    <w:next w:val="Normal"/>
    <w:autoRedefine/>
    <w:uiPriority w:val="39"/>
    <w:unhideWhenUsed/>
    <w:rsid w:val="006858FF"/>
    <w:pPr>
      <w:spacing w:after="100"/>
      <w:ind w:left="220"/>
    </w:pPr>
  </w:style>
  <w:style w:type="character" w:customStyle="1" w:styleId="Heading3Char">
    <w:name w:val="Heading 3 Char"/>
    <w:basedOn w:val="DefaultParagraphFont"/>
    <w:link w:val="Heading3"/>
    <w:uiPriority w:val="9"/>
    <w:rsid w:val="00244E0E"/>
    <w:rPr>
      <w:rFonts w:ascii="Times New Roman" w:eastAsiaTheme="majorEastAsia" w:hAnsi="Times New Roman" w:cstheme="majorBidi"/>
      <w:i/>
      <w:szCs w:val="24"/>
    </w:rPr>
  </w:style>
  <w:style w:type="paragraph" w:styleId="Title">
    <w:name w:val="Title"/>
    <w:basedOn w:val="Normal"/>
    <w:next w:val="Normal"/>
    <w:link w:val="TitleChar"/>
    <w:uiPriority w:val="10"/>
    <w:qFormat/>
    <w:rsid w:val="00F41C3D"/>
    <w:pPr>
      <w:spacing w:after="0" w:line="240" w:lineRule="auto"/>
      <w:contextualSpacing/>
    </w:pPr>
    <w:rPr>
      <w:rFonts w:eastAsiaTheme="majorEastAsia" w:cstheme="majorBidi"/>
      <w:spacing w:val="-10"/>
      <w:kern w:val="28"/>
      <w:sz w:val="44"/>
      <w:szCs w:val="56"/>
    </w:rPr>
  </w:style>
  <w:style w:type="character" w:customStyle="1" w:styleId="TitleChar">
    <w:name w:val="Title Char"/>
    <w:basedOn w:val="DefaultParagraphFont"/>
    <w:link w:val="Title"/>
    <w:uiPriority w:val="10"/>
    <w:rsid w:val="00F41C3D"/>
    <w:rPr>
      <w:rFonts w:ascii="Times New Roman" w:eastAsiaTheme="majorEastAsia" w:hAnsi="Times New Roman" w:cstheme="majorBidi"/>
      <w:spacing w:val="-10"/>
      <w:kern w:val="28"/>
      <w:sz w:val="44"/>
      <w:szCs w:val="56"/>
    </w:rPr>
  </w:style>
  <w:style w:type="paragraph" w:styleId="EndnoteText">
    <w:name w:val="endnote text"/>
    <w:basedOn w:val="Normal"/>
    <w:link w:val="EndnoteTextChar"/>
    <w:uiPriority w:val="99"/>
    <w:semiHidden/>
    <w:unhideWhenUsed/>
    <w:rsid w:val="00070B3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70B3E"/>
    <w:rPr>
      <w:rFonts w:ascii="Times New Roman" w:hAnsi="Times New Roman"/>
      <w:sz w:val="20"/>
      <w:szCs w:val="20"/>
    </w:rPr>
  </w:style>
  <w:style w:type="paragraph" w:styleId="Bibliography">
    <w:name w:val="Bibliography"/>
    <w:basedOn w:val="Normal"/>
    <w:next w:val="Normal"/>
    <w:uiPriority w:val="37"/>
    <w:unhideWhenUsed/>
    <w:rsid w:val="0096160B"/>
    <w:pPr>
      <w:spacing w:after="240" w:line="240" w:lineRule="auto"/>
      <w:ind w:left="720" w:hanging="720"/>
    </w:pPr>
  </w:style>
  <w:style w:type="character" w:styleId="UnresolvedMention">
    <w:name w:val="Unresolved Mention"/>
    <w:basedOn w:val="DefaultParagraphFont"/>
    <w:uiPriority w:val="99"/>
    <w:unhideWhenUsed/>
    <w:rsid w:val="0014334A"/>
    <w:rPr>
      <w:color w:val="605E5C"/>
      <w:shd w:val="clear" w:color="auto" w:fill="E1DFDD"/>
    </w:rPr>
  </w:style>
  <w:style w:type="paragraph" w:styleId="NormalWeb">
    <w:name w:val="Normal (Web)"/>
    <w:basedOn w:val="Normal"/>
    <w:uiPriority w:val="99"/>
    <w:unhideWhenUsed/>
    <w:rsid w:val="008D5981"/>
    <w:pPr>
      <w:spacing w:before="100" w:beforeAutospacing="1" w:after="100" w:afterAutospacing="1" w:line="240" w:lineRule="auto"/>
      <w:jc w:val="left"/>
    </w:pPr>
    <w:rPr>
      <w:rFonts w:eastAsia="Times New Roman" w:cs="Times New Roman"/>
      <w:sz w:val="24"/>
      <w:szCs w:val="24"/>
      <w:lang w:val="en-US"/>
    </w:rPr>
  </w:style>
  <w:style w:type="character" w:styleId="FollowedHyperlink">
    <w:name w:val="FollowedHyperlink"/>
    <w:basedOn w:val="DefaultParagraphFont"/>
    <w:uiPriority w:val="99"/>
    <w:semiHidden/>
    <w:unhideWhenUsed/>
    <w:rsid w:val="00D95384"/>
    <w:rPr>
      <w:color w:val="954F72" w:themeColor="followedHyperlink"/>
      <w:u w:val="single"/>
    </w:rPr>
  </w:style>
  <w:style w:type="table" w:styleId="PlainTable3">
    <w:name w:val="Plain Table 3"/>
    <w:basedOn w:val="TableNormal"/>
    <w:uiPriority w:val="43"/>
    <w:rsid w:val="00BF53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3">
    <w:name w:val="toc 3"/>
    <w:basedOn w:val="Normal"/>
    <w:next w:val="Normal"/>
    <w:autoRedefine/>
    <w:uiPriority w:val="39"/>
    <w:unhideWhenUsed/>
    <w:rsid w:val="00E823B6"/>
    <w:pPr>
      <w:spacing w:after="100"/>
      <w:ind w:left="440"/>
    </w:pPr>
  </w:style>
  <w:style w:type="paragraph" w:styleId="PlainText">
    <w:name w:val="Plain Text"/>
    <w:basedOn w:val="Normal"/>
    <w:link w:val="PlainTextChar"/>
    <w:uiPriority w:val="99"/>
    <w:semiHidden/>
    <w:unhideWhenUsed/>
    <w:rsid w:val="00017C72"/>
    <w:pPr>
      <w:spacing w:after="0" w:line="240" w:lineRule="auto"/>
      <w:jc w:val="left"/>
    </w:pPr>
    <w:rPr>
      <w:rFonts w:ascii="Calibri" w:hAnsi="Calibri"/>
      <w:szCs w:val="21"/>
    </w:rPr>
  </w:style>
  <w:style w:type="character" w:customStyle="1" w:styleId="PlainTextChar">
    <w:name w:val="Plain Text Char"/>
    <w:basedOn w:val="DefaultParagraphFont"/>
    <w:link w:val="PlainText"/>
    <w:uiPriority w:val="99"/>
    <w:semiHidden/>
    <w:rsid w:val="00017C72"/>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60347">
      <w:bodyDiv w:val="1"/>
      <w:marLeft w:val="0"/>
      <w:marRight w:val="0"/>
      <w:marTop w:val="0"/>
      <w:marBottom w:val="0"/>
      <w:divBdr>
        <w:top w:val="none" w:sz="0" w:space="0" w:color="auto"/>
        <w:left w:val="none" w:sz="0" w:space="0" w:color="auto"/>
        <w:bottom w:val="none" w:sz="0" w:space="0" w:color="auto"/>
        <w:right w:val="none" w:sz="0" w:space="0" w:color="auto"/>
      </w:divBdr>
    </w:div>
    <w:div w:id="201946585">
      <w:bodyDiv w:val="1"/>
      <w:marLeft w:val="0"/>
      <w:marRight w:val="0"/>
      <w:marTop w:val="0"/>
      <w:marBottom w:val="0"/>
      <w:divBdr>
        <w:top w:val="none" w:sz="0" w:space="0" w:color="auto"/>
        <w:left w:val="none" w:sz="0" w:space="0" w:color="auto"/>
        <w:bottom w:val="none" w:sz="0" w:space="0" w:color="auto"/>
        <w:right w:val="none" w:sz="0" w:space="0" w:color="auto"/>
      </w:divBdr>
    </w:div>
    <w:div w:id="243103749">
      <w:bodyDiv w:val="1"/>
      <w:marLeft w:val="0"/>
      <w:marRight w:val="0"/>
      <w:marTop w:val="0"/>
      <w:marBottom w:val="0"/>
      <w:divBdr>
        <w:top w:val="none" w:sz="0" w:space="0" w:color="auto"/>
        <w:left w:val="none" w:sz="0" w:space="0" w:color="auto"/>
        <w:bottom w:val="none" w:sz="0" w:space="0" w:color="auto"/>
        <w:right w:val="none" w:sz="0" w:space="0" w:color="auto"/>
      </w:divBdr>
    </w:div>
    <w:div w:id="308751473">
      <w:bodyDiv w:val="1"/>
      <w:marLeft w:val="0"/>
      <w:marRight w:val="0"/>
      <w:marTop w:val="0"/>
      <w:marBottom w:val="0"/>
      <w:divBdr>
        <w:top w:val="none" w:sz="0" w:space="0" w:color="auto"/>
        <w:left w:val="none" w:sz="0" w:space="0" w:color="auto"/>
        <w:bottom w:val="none" w:sz="0" w:space="0" w:color="auto"/>
        <w:right w:val="none" w:sz="0" w:space="0" w:color="auto"/>
      </w:divBdr>
    </w:div>
    <w:div w:id="376777657">
      <w:bodyDiv w:val="1"/>
      <w:marLeft w:val="0"/>
      <w:marRight w:val="0"/>
      <w:marTop w:val="0"/>
      <w:marBottom w:val="0"/>
      <w:divBdr>
        <w:top w:val="none" w:sz="0" w:space="0" w:color="auto"/>
        <w:left w:val="none" w:sz="0" w:space="0" w:color="auto"/>
        <w:bottom w:val="none" w:sz="0" w:space="0" w:color="auto"/>
        <w:right w:val="none" w:sz="0" w:space="0" w:color="auto"/>
      </w:divBdr>
    </w:div>
    <w:div w:id="504395752">
      <w:bodyDiv w:val="1"/>
      <w:marLeft w:val="0"/>
      <w:marRight w:val="0"/>
      <w:marTop w:val="0"/>
      <w:marBottom w:val="0"/>
      <w:divBdr>
        <w:top w:val="none" w:sz="0" w:space="0" w:color="auto"/>
        <w:left w:val="none" w:sz="0" w:space="0" w:color="auto"/>
        <w:bottom w:val="none" w:sz="0" w:space="0" w:color="auto"/>
        <w:right w:val="none" w:sz="0" w:space="0" w:color="auto"/>
      </w:divBdr>
      <w:divsChild>
        <w:div w:id="2070376607">
          <w:marLeft w:val="0"/>
          <w:marRight w:val="0"/>
          <w:marTop w:val="0"/>
          <w:marBottom w:val="0"/>
          <w:divBdr>
            <w:top w:val="none" w:sz="0" w:space="0" w:color="auto"/>
            <w:left w:val="none" w:sz="0" w:space="0" w:color="auto"/>
            <w:bottom w:val="none" w:sz="0" w:space="0" w:color="auto"/>
            <w:right w:val="none" w:sz="0" w:space="0" w:color="auto"/>
          </w:divBdr>
          <w:divsChild>
            <w:div w:id="1803111009">
              <w:marLeft w:val="0"/>
              <w:marRight w:val="0"/>
              <w:marTop w:val="0"/>
              <w:marBottom w:val="0"/>
              <w:divBdr>
                <w:top w:val="none" w:sz="0" w:space="0" w:color="auto"/>
                <w:left w:val="none" w:sz="0" w:space="0" w:color="auto"/>
                <w:bottom w:val="none" w:sz="0" w:space="0" w:color="auto"/>
                <w:right w:val="none" w:sz="0" w:space="0" w:color="auto"/>
              </w:divBdr>
              <w:divsChild>
                <w:div w:id="680201873">
                  <w:marLeft w:val="0"/>
                  <w:marRight w:val="0"/>
                  <w:marTop w:val="0"/>
                  <w:marBottom w:val="0"/>
                  <w:divBdr>
                    <w:top w:val="none" w:sz="0" w:space="0" w:color="auto"/>
                    <w:left w:val="none" w:sz="0" w:space="0" w:color="auto"/>
                    <w:bottom w:val="none" w:sz="0" w:space="0" w:color="auto"/>
                    <w:right w:val="none" w:sz="0" w:space="0" w:color="auto"/>
                  </w:divBdr>
                  <w:divsChild>
                    <w:div w:id="19379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09578">
      <w:bodyDiv w:val="1"/>
      <w:marLeft w:val="0"/>
      <w:marRight w:val="0"/>
      <w:marTop w:val="0"/>
      <w:marBottom w:val="0"/>
      <w:divBdr>
        <w:top w:val="none" w:sz="0" w:space="0" w:color="auto"/>
        <w:left w:val="none" w:sz="0" w:space="0" w:color="auto"/>
        <w:bottom w:val="none" w:sz="0" w:space="0" w:color="auto"/>
        <w:right w:val="none" w:sz="0" w:space="0" w:color="auto"/>
      </w:divBdr>
    </w:div>
    <w:div w:id="546988014">
      <w:bodyDiv w:val="1"/>
      <w:marLeft w:val="0"/>
      <w:marRight w:val="0"/>
      <w:marTop w:val="0"/>
      <w:marBottom w:val="0"/>
      <w:divBdr>
        <w:top w:val="none" w:sz="0" w:space="0" w:color="auto"/>
        <w:left w:val="none" w:sz="0" w:space="0" w:color="auto"/>
        <w:bottom w:val="none" w:sz="0" w:space="0" w:color="auto"/>
        <w:right w:val="none" w:sz="0" w:space="0" w:color="auto"/>
      </w:divBdr>
    </w:div>
    <w:div w:id="575241428">
      <w:bodyDiv w:val="1"/>
      <w:marLeft w:val="0"/>
      <w:marRight w:val="0"/>
      <w:marTop w:val="0"/>
      <w:marBottom w:val="0"/>
      <w:divBdr>
        <w:top w:val="none" w:sz="0" w:space="0" w:color="auto"/>
        <w:left w:val="none" w:sz="0" w:space="0" w:color="auto"/>
        <w:bottom w:val="none" w:sz="0" w:space="0" w:color="auto"/>
        <w:right w:val="none" w:sz="0" w:space="0" w:color="auto"/>
      </w:divBdr>
    </w:div>
    <w:div w:id="585458977">
      <w:bodyDiv w:val="1"/>
      <w:marLeft w:val="0"/>
      <w:marRight w:val="0"/>
      <w:marTop w:val="0"/>
      <w:marBottom w:val="0"/>
      <w:divBdr>
        <w:top w:val="none" w:sz="0" w:space="0" w:color="auto"/>
        <w:left w:val="none" w:sz="0" w:space="0" w:color="auto"/>
        <w:bottom w:val="none" w:sz="0" w:space="0" w:color="auto"/>
        <w:right w:val="none" w:sz="0" w:space="0" w:color="auto"/>
      </w:divBdr>
    </w:div>
    <w:div w:id="622082132">
      <w:bodyDiv w:val="1"/>
      <w:marLeft w:val="0"/>
      <w:marRight w:val="0"/>
      <w:marTop w:val="0"/>
      <w:marBottom w:val="0"/>
      <w:divBdr>
        <w:top w:val="none" w:sz="0" w:space="0" w:color="auto"/>
        <w:left w:val="none" w:sz="0" w:space="0" w:color="auto"/>
        <w:bottom w:val="none" w:sz="0" w:space="0" w:color="auto"/>
        <w:right w:val="none" w:sz="0" w:space="0" w:color="auto"/>
      </w:divBdr>
    </w:div>
    <w:div w:id="637078969">
      <w:bodyDiv w:val="1"/>
      <w:marLeft w:val="0"/>
      <w:marRight w:val="0"/>
      <w:marTop w:val="0"/>
      <w:marBottom w:val="0"/>
      <w:divBdr>
        <w:top w:val="none" w:sz="0" w:space="0" w:color="auto"/>
        <w:left w:val="none" w:sz="0" w:space="0" w:color="auto"/>
        <w:bottom w:val="none" w:sz="0" w:space="0" w:color="auto"/>
        <w:right w:val="none" w:sz="0" w:space="0" w:color="auto"/>
      </w:divBdr>
    </w:div>
    <w:div w:id="667371782">
      <w:bodyDiv w:val="1"/>
      <w:marLeft w:val="0"/>
      <w:marRight w:val="0"/>
      <w:marTop w:val="0"/>
      <w:marBottom w:val="0"/>
      <w:divBdr>
        <w:top w:val="none" w:sz="0" w:space="0" w:color="auto"/>
        <w:left w:val="none" w:sz="0" w:space="0" w:color="auto"/>
        <w:bottom w:val="none" w:sz="0" w:space="0" w:color="auto"/>
        <w:right w:val="none" w:sz="0" w:space="0" w:color="auto"/>
      </w:divBdr>
      <w:divsChild>
        <w:div w:id="539250652">
          <w:marLeft w:val="0"/>
          <w:marRight w:val="0"/>
          <w:marTop w:val="0"/>
          <w:marBottom w:val="0"/>
          <w:divBdr>
            <w:top w:val="none" w:sz="0" w:space="0" w:color="auto"/>
            <w:left w:val="none" w:sz="0" w:space="0" w:color="auto"/>
            <w:bottom w:val="none" w:sz="0" w:space="0" w:color="auto"/>
            <w:right w:val="none" w:sz="0" w:space="0" w:color="auto"/>
          </w:divBdr>
          <w:divsChild>
            <w:div w:id="582449451">
              <w:marLeft w:val="0"/>
              <w:marRight w:val="0"/>
              <w:marTop w:val="0"/>
              <w:marBottom w:val="0"/>
              <w:divBdr>
                <w:top w:val="none" w:sz="0" w:space="0" w:color="auto"/>
                <w:left w:val="none" w:sz="0" w:space="0" w:color="auto"/>
                <w:bottom w:val="none" w:sz="0" w:space="0" w:color="auto"/>
                <w:right w:val="none" w:sz="0" w:space="0" w:color="auto"/>
              </w:divBdr>
              <w:divsChild>
                <w:div w:id="1234201315">
                  <w:marLeft w:val="0"/>
                  <w:marRight w:val="0"/>
                  <w:marTop w:val="0"/>
                  <w:marBottom w:val="0"/>
                  <w:divBdr>
                    <w:top w:val="none" w:sz="0" w:space="0" w:color="auto"/>
                    <w:left w:val="none" w:sz="0" w:space="0" w:color="auto"/>
                    <w:bottom w:val="none" w:sz="0" w:space="0" w:color="auto"/>
                    <w:right w:val="none" w:sz="0" w:space="0" w:color="auto"/>
                  </w:divBdr>
                  <w:divsChild>
                    <w:div w:id="334696508">
                      <w:marLeft w:val="0"/>
                      <w:marRight w:val="0"/>
                      <w:marTop w:val="0"/>
                      <w:marBottom w:val="0"/>
                      <w:divBdr>
                        <w:top w:val="none" w:sz="0" w:space="0" w:color="auto"/>
                        <w:left w:val="none" w:sz="0" w:space="0" w:color="auto"/>
                        <w:bottom w:val="none" w:sz="0" w:space="0" w:color="auto"/>
                        <w:right w:val="none" w:sz="0" w:space="0" w:color="auto"/>
                      </w:divBdr>
                      <w:divsChild>
                        <w:div w:id="701515014">
                          <w:marLeft w:val="0"/>
                          <w:marRight w:val="0"/>
                          <w:marTop w:val="0"/>
                          <w:marBottom w:val="0"/>
                          <w:divBdr>
                            <w:top w:val="none" w:sz="0" w:space="0" w:color="auto"/>
                            <w:left w:val="none" w:sz="0" w:space="0" w:color="auto"/>
                            <w:bottom w:val="none" w:sz="0" w:space="0" w:color="auto"/>
                            <w:right w:val="none" w:sz="0" w:space="0" w:color="auto"/>
                          </w:divBdr>
                          <w:divsChild>
                            <w:div w:id="504436482">
                              <w:marLeft w:val="0"/>
                              <w:marRight w:val="0"/>
                              <w:marTop w:val="0"/>
                              <w:marBottom w:val="0"/>
                              <w:divBdr>
                                <w:top w:val="none" w:sz="0" w:space="0" w:color="auto"/>
                                <w:left w:val="none" w:sz="0" w:space="0" w:color="auto"/>
                                <w:bottom w:val="none" w:sz="0" w:space="0" w:color="auto"/>
                                <w:right w:val="none" w:sz="0" w:space="0" w:color="auto"/>
                              </w:divBdr>
                              <w:divsChild>
                                <w:div w:id="255941570">
                                  <w:marLeft w:val="0"/>
                                  <w:marRight w:val="0"/>
                                  <w:marTop w:val="0"/>
                                  <w:marBottom w:val="0"/>
                                  <w:divBdr>
                                    <w:top w:val="none" w:sz="0" w:space="0" w:color="auto"/>
                                    <w:left w:val="none" w:sz="0" w:space="0" w:color="auto"/>
                                    <w:bottom w:val="none" w:sz="0" w:space="0" w:color="auto"/>
                                    <w:right w:val="none" w:sz="0" w:space="0" w:color="auto"/>
                                  </w:divBdr>
                                  <w:divsChild>
                                    <w:div w:id="331563527">
                                      <w:marLeft w:val="0"/>
                                      <w:marRight w:val="0"/>
                                      <w:marTop w:val="0"/>
                                      <w:marBottom w:val="0"/>
                                      <w:divBdr>
                                        <w:top w:val="none" w:sz="0" w:space="0" w:color="auto"/>
                                        <w:left w:val="none" w:sz="0" w:space="0" w:color="auto"/>
                                        <w:bottom w:val="none" w:sz="0" w:space="0" w:color="auto"/>
                                        <w:right w:val="none" w:sz="0" w:space="0" w:color="auto"/>
                                      </w:divBdr>
                                      <w:divsChild>
                                        <w:div w:id="403185819">
                                          <w:marLeft w:val="0"/>
                                          <w:marRight w:val="0"/>
                                          <w:marTop w:val="0"/>
                                          <w:marBottom w:val="0"/>
                                          <w:divBdr>
                                            <w:top w:val="none" w:sz="0" w:space="0" w:color="auto"/>
                                            <w:left w:val="none" w:sz="0" w:space="0" w:color="auto"/>
                                            <w:bottom w:val="none" w:sz="0" w:space="0" w:color="auto"/>
                                            <w:right w:val="none" w:sz="0" w:space="0" w:color="auto"/>
                                          </w:divBdr>
                                        </w:div>
                                        <w:div w:id="1799883330">
                                          <w:marLeft w:val="0"/>
                                          <w:marRight w:val="0"/>
                                          <w:marTop w:val="0"/>
                                          <w:marBottom w:val="0"/>
                                          <w:divBdr>
                                            <w:top w:val="none" w:sz="0" w:space="0" w:color="auto"/>
                                            <w:left w:val="none" w:sz="0" w:space="0" w:color="auto"/>
                                            <w:bottom w:val="none" w:sz="0" w:space="0" w:color="auto"/>
                                            <w:right w:val="none" w:sz="0" w:space="0" w:color="auto"/>
                                          </w:divBdr>
                                        </w:div>
                                      </w:divsChild>
                                    </w:div>
                                    <w:div w:id="556430758">
                                      <w:marLeft w:val="0"/>
                                      <w:marRight w:val="0"/>
                                      <w:marTop w:val="0"/>
                                      <w:marBottom w:val="0"/>
                                      <w:divBdr>
                                        <w:top w:val="none" w:sz="0" w:space="0" w:color="auto"/>
                                        <w:left w:val="none" w:sz="0" w:space="0" w:color="auto"/>
                                        <w:bottom w:val="none" w:sz="0" w:space="0" w:color="auto"/>
                                        <w:right w:val="none" w:sz="0" w:space="0" w:color="auto"/>
                                      </w:divBdr>
                                      <w:divsChild>
                                        <w:div w:id="409350342">
                                          <w:marLeft w:val="0"/>
                                          <w:marRight w:val="0"/>
                                          <w:marTop w:val="0"/>
                                          <w:marBottom w:val="0"/>
                                          <w:divBdr>
                                            <w:top w:val="none" w:sz="0" w:space="0" w:color="auto"/>
                                            <w:left w:val="none" w:sz="0" w:space="0" w:color="auto"/>
                                            <w:bottom w:val="none" w:sz="0" w:space="0" w:color="auto"/>
                                            <w:right w:val="none" w:sz="0" w:space="0" w:color="auto"/>
                                          </w:divBdr>
                                          <w:divsChild>
                                            <w:div w:id="260183035">
                                              <w:marLeft w:val="0"/>
                                              <w:marRight w:val="0"/>
                                              <w:marTop w:val="0"/>
                                              <w:marBottom w:val="0"/>
                                              <w:divBdr>
                                                <w:top w:val="none" w:sz="0" w:space="0" w:color="auto"/>
                                                <w:left w:val="none" w:sz="0" w:space="0" w:color="auto"/>
                                                <w:bottom w:val="none" w:sz="0" w:space="0" w:color="auto"/>
                                                <w:right w:val="none" w:sz="0" w:space="0" w:color="auto"/>
                                              </w:divBdr>
                                              <w:divsChild>
                                                <w:div w:id="1402757057">
                                                  <w:marLeft w:val="0"/>
                                                  <w:marRight w:val="0"/>
                                                  <w:marTop w:val="150"/>
                                                  <w:marBottom w:val="0"/>
                                                  <w:divBdr>
                                                    <w:top w:val="none" w:sz="0" w:space="0" w:color="auto"/>
                                                    <w:left w:val="none" w:sz="0" w:space="0" w:color="auto"/>
                                                    <w:bottom w:val="none" w:sz="0" w:space="0" w:color="auto"/>
                                                    <w:right w:val="none" w:sz="0" w:space="0" w:color="auto"/>
                                                  </w:divBdr>
                                                  <w:divsChild>
                                                    <w:div w:id="1254818575">
                                                      <w:marLeft w:val="0"/>
                                                      <w:marRight w:val="0"/>
                                                      <w:marTop w:val="0"/>
                                                      <w:marBottom w:val="0"/>
                                                      <w:divBdr>
                                                        <w:top w:val="none" w:sz="0" w:space="0" w:color="auto"/>
                                                        <w:left w:val="none" w:sz="0" w:space="0" w:color="auto"/>
                                                        <w:bottom w:val="none" w:sz="0" w:space="0" w:color="auto"/>
                                                        <w:right w:val="none" w:sz="0" w:space="0" w:color="auto"/>
                                                      </w:divBdr>
                                                    </w:div>
                                                  </w:divsChild>
                                                </w:div>
                                                <w:div w:id="2036810734">
                                                  <w:marLeft w:val="0"/>
                                                  <w:marRight w:val="0"/>
                                                  <w:marTop w:val="45"/>
                                                  <w:marBottom w:val="0"/>
                                                  <w:divBdr>
                                                    <w:top w:val="none" w:sz="0" w:space="0" w:color="auto"/>
                                                    <w:left w:val="none" w:sz="0" w:space="0" w:color="auto"/>
                                                    <w:bottom w:val="none" w:sz="0" w:space="0" w:color="auto"/>
                                                    <w:right w:val="none" w:sz="0" w:space="0" w:color="auto"/>
                                                  </w:divBdr>
                                                  <w:divsChild>
                                                    <w:div w:id="36884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9774">
                                              <w:marLeft w:val="0"/>
                                              <w:marRight w:val="0"/>
                                              <w:marTop w:val="0"/>
                                              <w:marBottom w:val="0"/>
                                              <w:divBdr>
                                                <w:top w:val="none" w:sz="0" w:space="0" w:color="auto"/>
                                                <w:left w:val="none" w:sz="0" w:space="0" w:color="auto"/>
                                                <w:bottom w:val="none" w:sz="0" w:space="0" w:color="auto"/>
                                                <w:right w:val="none" w:sz="0" w:space="0" w:color="auto"/>
                                              </w:divBdr>
                                            </w:div>
                                          </w:divsChild>
                                        </w:div>
                                        <w:div w:id="10457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9512">
                                  <w:marLeft w:val="0"/>
                                  <w:marRight w:val="0"/>
                                  <w:marTop w:val="0"/>
                                  <w:marBottom w:val="0"/>
                                  <w:divBdr>
                                    <w:top w:val="none" w:sz="0" w:space="0" w:color="auto"/>
                                    <w:left w:val="none" w:sz="0" w:space="0" w:color="auto"/>
                                    <w:bottom w:val="none" w:sz="0" w:space="0" w:color="auto"/>
                                    <w:right w:val="none" w:sz="0" w:space="0" w:color="auto"/>
                                  </w:divBdr>
                                  <w:divsChild>
                                    <w:div w:id="892161090">
                                      <w:marLeft w:val="0"/>
                                      <w:marRight w:val="0"/>
                                      <w:marTop w:val="0"/>
                                      <w:marBottom w:val="0"/>
                                      <w:divBdr>
                                        <w:top w:val="none" w:sz="0" w:space="0" w:color="auto"/>
                                        <w:left w:val="none" w:sz="0" w:space="0" w:color="auto"/>
                                        <w:bottom w:val="none" w:sz="0" w:space="0" w:color="auto"/>
                                        <w:right w:val="none" w:sz="0" w:space="0" w:color="auto"/>
                                      </w:divBdr>
                                      <w:divsChild>
                                        <w:div w:id="264002751">
                                          <w:marLeft w:val="0"/>
                                          <w:marRight w:val="0"/>
                                          <w:marTop w:val="0"/>
                                          <w:marBottom w:val="0"/>
                                          <w:divBdr>
                                            <w:top w:val="none" w:sz="0" w:space="0" w:color="auto"/>
                                            <w:left w:val="none" w:sz="0" w:space="0" w:color="auto"/>
                                            <w:bottom w:val="none" w:sz="0" w:space="0" w:color="auto"/>
                                            <w:right w:val="none" w:sz="0" w:space="0" w:color="auto"/>
                                          </w:divBdr>
                                          <w:divsChild>
                                            <w:div w:id="1666712113">
                                              <w:marLeft w:val="0"/>
                                              <w:marRight w:val="0"/>
                                              <w:marTop w:val="0"/>
                                              <w:marBottom w:val="0"/>
                                              <w:divBdr>
                                                <w:top w:val="none" w:sz="0" w:space="0" w:color="auto"/>
                                                <w:left w:val="none" w:sz="0" w:space="0" w:color="auto"/>
                                                <w:bottom w:val="none" w:sz="0" w:space="0" w:color="auto"/>
                                                <w:right w:val="none" w:sz="0" w:space="0" w:color="auto"/>
                                              </w:divBdr>
                                              <w:divsChild>
                                                <w:div w:id="9747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207712">
                              <w:marLeft w:val="0"/>
                              <w:marRight w:val="0"/>
                              <w:marTop w:val="0"/>
                              <w:marBottom w:val="0"/>
                              <w:divBdr>
                                <w:top w:val="none" w:sz="0" w:space="0" w:color="auto"/>
                                <w:left w:val="none" w:sz="0" w:space="0" w:color="auto"/>
                                <w:bottom w:val="none" w:sz="0" w:space="0" w:color="auto"/>
                                <w:right w:val="none" w:sz="0" w:space="0" w:color="auto"/>
                              </w:divBdr>
                              <w:divsChild>
                                <w:div w:id="964580326">
                                  <w:marLeft w:val="0"/>
                                  <w:marRight w:val="0"/>
                                  <w:marTop w:val="0"/>
                                  <w:marBottom w:val="0"/>
                                  <w:divBdr>
                                    <w:top w:val="none" w:sz="0" w:space="0" w:color="auto"/>
                                    <w:left w:val="none" w:sz="0" w:space="0" w:color="auto"/>
                                    <w:bottom w:val="none" w:sz="0" w:space="0" w:color="auto"/>
                                    <w:right w:val="none" w:sz="0" w:space="0" w:color="auto"/>
                                  </w:divBdr>
                                </w:div>
                              </w:divsChild>
                            </w:div>
                            <w:div w:id="15190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952904">
          <w:marLeft w:val="0"/>
          <w:marRight w:val="0"/>
          <w:marTop w:val="0"/>
          <w:marBottom w:val="0"/>
          <w:divBdr>
            <w:top w:val="none" w:sz="0" w:space="0" w:color="auto"/>
            <w:left w:val="none" w:sz="0" w:space="0" w:color="auto"/>
            <w:bottom w:val="none" w:sz="0" w:space="0" w:color="auto"/>
            <w:right w:val="none" w:sz="0" w:space="0" w:color="auto"/>
          </w:divBdr>
          <w:divsChild>
            <w:div w:id="1210648419">
              <w:marLeft w:val="0"/>
              <w:marRight w:val="0"/>
              <w:marTop w:val="0"/>
              <w:marBottom w:val="0"/>
              <w:divBdr>
                <w:top w:val="none" w:sz="0" w:space="0" w:color="auto"/>
                <w:left w:val="none" w:sz="0" w:space="0" w:color="auto"/>
                <w:bottom w:val="none" w:sz="0" w:space="0" w:color="auto"/>
                <w:right w:val="none" w:sz="0" w:space="0" w:color="auto"/>
              </w:divBdr>
              <w:divsChild>
                <w:div w:id="13846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363043">
      <w:bodyDiv w:val="1"/>
      <w:marLeft w:val="0"/>
      <w:marRight w:val="0"/>
      <w:marTop w:val="0"/>
      <w:marBottom w:val="0"/>
      <w:divBdr>
        <w:top w:val="none" w:sz="0" w:space="0" w:color="auto"/>
        <w:left w:val="none" w:sz="0" w:space="0" w:color="auto"/>
        <w:bottom w:val="none" w:sz="0" w:space="0" w:color="auto"/>
        <w:right w:val="none" w:sz="0" w:space="0" w:color="auto"/>
      </w:divBdr>
    </w:div>
    <w:div w:id="696586483">
      <w:bodyDiv w:val="1"/>
      <w:marLeft w:val="0"/>
      <w:marRight w:val="0"/>
      <w:marTop w:val="0"/>
      <w:marBottom w:val="0"/>
      <w:divBdr>
        <w:top w:val="none" w:sz="0" w:space="0" w:color="auto"/>
        <w:left w:val="none" w:sz="0" w:space="0" w:color="auto"/>
        <w:bottom w:val="none" w:sz="0" w:space="0" w:color="auto"/>
        <w:right w:val="none" w:sz="0" w:space="0" w:color="auto"/>
      </w:divBdr>
    </w:div>
    <w:div w:id="746726632">
      <w:bodyDiv w:val="1"/>
      <w:marLeft w:val="0"/>
      <w:marRight w:val="0"/>
      <w:marTop w:val="0"/>
      <w:marBottom w:val="0"/>
      <w:divBdr>
        <w:top w:val="none" w:sz="0" w:space="0" w:color="auto"/>
        <w:left w:val="none" w:sz="0" w:space="0" w:color="auto"/>
        <w:bottom w:val="none" w:sz="0" w:space="0" w:color="auto"/>
        <w:right w:val="none" w:sz="0" w:space="0" w:color="auto"/>
      </w:divBdr>
    </w:div>
    <w:div w:id="802844876">
      <w:bodyDiv w:val="1"/>
      <w:marLeft w:val="0"/>
      <w:marRight w:val="0"/>
      <w:marTop w:val="0"/>
      <w:marBottom w:val="0"/>
      <w:divBdr>
        <w:top w:val="none" w:sz="0" w:space="0" w:color="auto"/>
        <w:left w:val="none" w:sz="0" w:space="0" w:color="auto"/>
        <w:bottom w:val="none" w:sz="0" w:space="0" w:color="auto"/>
        <w:right w:val="none" w:sz="0" w:space="0" w:color="auto"/>
      </w:divBdr>
    </w:div>
    <w:div w:id="827287788">
      <w:bodyDiv w:val="1"/>
      <w:marLeft w:val="0"/>
      <w:marRight w:val="0"/>
      <w:marTop w:val="0"/>
      <w:marBottom w:val="0"/>
      <w:divBdr>
        <w:top w:val="none" w:sz="0" w:space="0" w:color="auto"/>
        <w:left w:val="none" w:sz="0" w:space="0" w:color="auto"/>
        <w:bottom w:val="none" w:sz="0" w:space="0" w:color="auto"/>
        <w:right w:val="none" w:sz="0" w:space="0" w:color="auto"/>
      </w:divBdr>
    </w:div>
    <w:div w:id="914586979">
      <w:bodyDiv w:val="1"/>
      <w:marLeft w:val="0"/>
      <w:marRight w:val="0"/>
      <w:marTop w:val="0"/>
      <w:marBottom w:val="0"/>
      <w:divBdr>
        <w:top w:val="none" w:sz="0" w:space="0" w:color="auto"/>
        <w:left w:val="none" w:sz="0" w:space="0" w:color="auto"/>
        <w:bottom w:val="none" w:sz="0" w:space="0" w:color="auto"/>
        <w:right w:val="none" w:sz="0" w:space="0" w:color="auto"/>
      </w:divBdr>
    </w:div>
    <w:div w:id="1007026706">
      <w:bodyDiv w:val="1"/>
      <w:marLeft w:val="0"/>
      <w:marRight w:val="0"/>
      <w:marTop w:val="0"/>
      <w:marBottom w:val="0"/>
      <w:divBdr>
        <w:top w:val="none" w:sz="0" w:space="0" w:color="auto"/>
        <w:left w:val="none" w:sz="0" w:space="0" w:color="auto"/>
        <w:bottom w:val="none" w:sz="0" w:space="0" w:color="auto"/>
        <w:right w:val="none" w:sz="0" w:space="0" w:color="auto"/>
      </w:divBdr>
    </w:div>
    <w:div w:id="1042944272">
      <w:bodyDiv w:val="1"/>
      <w:marLeft w:val="0"/>
      <w:marRight w:val="0"/>
      <w:marTop w:val="0"/>
      <w:marBottom w:val="0"/>
      <w:divBdr>
        <w:top w:val="none" w:sz="0" w:space="0" w:color="auto"/>
        <w:left w:val="none" w:sz="0" w:space="0" w:color="auto"/>
        <w:bottom w:val="none" w:sz="0" w:space="0" w:color="auto"/>
        <w:right w:val="none" w:sz="0" w:space="0" w:color="auto"/>
      </w:divBdr>
    </w:div>
    <w:div w:id="1075281628">
      <w:bodyDiv w:val="1"/>
      <w:marLeft w:val="0"/>
      <w:marRight w:val="0"/>
      <w:marTop w:val="0"/>
      <w:marBottom w:val="0"/>
      <w:divBdr>
        <w:top w:val="none" w:sz="0" w:space="0" w:color="auto"/>
        <w:left w:val="none" w:sz="0" w:space="0" w:color="auto"/>
        <w:bottom w:val="none" w:sz="0" w:space="0" w:color="auto"/>
        <w:right w:val="none" w:sz="0" w:space="0" w:color="auto"/>
      </w:divBdr>
    </w:div>
    <w:div w:id="1085879444">
      <w:bodyDiv w:val="1"/>
      <w:marLeft w:val="0"/>
      <w:marRight w:val="0"/>
      <w:marTop w:val="0"/>
      <w:marBottom w:val="0"/>
      <w:divBdr>
        <w:top w:val="none" w:sz="0" w:space="0" w:color="auto"/>
        <w:left w:val="none" w:sz="0" w:space="0" w:color="auto"/>
        <w:bottom w:val="none" w:sz="0" w:space="0" w:color="auto"/>
        <w:right w:val="none" w:sz="0" w:space="0" w:color="auto"/>
      </w:divBdr>
    </w:div>
    <w:div w:id="1090351000">
      <w:bodyDiv w:val="1"/>
      <w:marLeft w:val="0"/>
      <w:marRight w:val="0"/>
      <w:marTop w:val="0"/>
      <w:marBottom w:val="0"/>
      <w:divBdr>
        <w:top w:val="none" w:sz="0" w:space="0" w:color="auto"/>
        <w:left w:val="none" w:sz="0" w:space="0" w:color="auto"/>
        <w:bottom w:val="none" w:sz="0" w:space="0" w:color="auto"/>
        <w:right w:val="none" w:sz="0" w:space="0" w:color="auto"/>
      </w:divBdr>
    </w:div>
    <w:div w:id="1221133292">
      <w:bodyDiv w:val="1"/>
      <w:marLeft w:val="0"/>
      <w:marRight w:val="0"/>
      <w:marTop w:val="0"/>
      <w:marBottom w:val="0"/>
      <w:divBdr>
        <w:top w:val="none" w:sz="0" w:space="0" w:color="auto"/>
        <w:left w:val="none" w:sz="0" w:space="0" w:color="auto"/>
        <w:bottom w:val="none" w:sz="0" w:space="0" w:color="auto"/>
        <w:right w:val="none" w:sz="0" w:space="0" w:color="auto"/>
      </w:divBdr>
    </w:div>
    <w:div w:id="1248464733">
      <w:bodyDiv w:val="1"/>
      <w:marLeft w:val="0"/>
      <w:marRight w:val="0"/>
      <w:marTop w:val="0"/>
      <w:marBottom w:val="0"/>
      <w:divBdr>
        <w:top w:val="none" w:sz="0" w:space="0" w:color="auto"/>
        <w:left w:val="none" w:sz="0" w:space="0" w:color="auto"/>
        <w:bottom w:val="none" w:sz="0" w:space="0" w:color="auto"/>
        <w:right w:val="none" w:sz="0" w:space="0" w:color="auto"/>
      </w:divBdr>
    </w:div>
    <w:div w:id="1278297508">
      <w:bodyDiv w:val="1"/>
      <w:marLeft w:val="0"/>
      <w:marRight w:val="0"/>
      <w:marTop w:val="0"/>
      <w:marBottom w:val="0"/>
      <w:divBdr>
        <w:top w:val="none" w:sz="0" w:space="0" w:color="auto"/>
        <w:left w:val="none" w:sz="0" w:space="0" w:color="auto"/>
        <w:bottom w:val="none" w:sz="0" w:space="0" w:color="auto"/>
        <w:right w:val="none" w:sz="0" w:space="0" w:color="auto"/>
      </w:divBdr>
    </w:div>
    <w:div w:id="1294366903">
      <w:bodyDiv w:val="1"/>
      <w:marLeft w:val="0"/>
      <w:marRight w:val="0"/>
      <w:marTop w:val="0"/>
      <w:marBottom w:val="0"/>
      <w:divBdr>
        <w:top w:val="none" w:sz="0" w:space="0" w:color="auto"/>
        <w:left w:val="none" w:sz="0" w:space="0" w:color="auto"/>
        <w:bottom w:val="none" w:sz="0" w:space="0" w:color="auto"/>
        <w:right w:val="none" w:sz="0" w:space="0" w:color="auto"/>
      </w:divBdr>
    </w:div>
    <w:div w:id="1311599395">
      <w:bodyDiv w:val="1"/>
      <w:marLeft w:val="0"/>
      <w:marRight w:val="0"/>
      <w:marTop w:val="0"/>
      <w:marBottom w:val="0"/>
      <w:divBdr>
        <w:top w:val="none" w:sz="0" w:space="0" w:color="auto"/>
        <w:left w:val="none" w:sz="0" w:space="0" w:color="auto"/>
        <w:bottom w:val="none" w:sz="0" w:space="0" w:color="auto"/>
        <w:right w:val="none" w:sz="0" w:space="0" w:color="auto"/>
      </w:divBdr>
    </w:div>
    <w:div w:id="1325552863">
      <w:bodyDiv w:val="1"/>
      <w:marLeft w:val="0"/>
      <w:marRight w:val="0"/>
      <w:marTop w:val="0"/>
      <w:marBottom w:val="0"/>
      <w:divBdr>
        <w:top w:val="none" w:sz="0" w:space="0" w:color="auto"/>
        <w:left w:val="none" w:sz="0" w:space="0" w:color="auto"/>
        <w:bottom w:val="none" w:sz="0" w:space="0" w:color="auto"/>
        <w:right w:val="none" w:sz="0" w:space="0" w:color="auto"/>
      </w:divBdr>
    </w:div>
    <w:div w:id="1460024916">
      <w:bodyDiv w:val="1"/>
      <w:marLeft w:val="0"/>
      <w:marRight w:val="0"/>
      <w:marTop w:val="0"/>
      <w:marBottom w:val="0"/>
      <w:divBdr>
        <w:top w:val="none" w:sz="0" w:space="0" w:color="auto"/>
        <w:left w:val="none" w:sz="0" w:space="0" w:color="auto"/>
        <w:bottom w:val="none" w:sz="0" w:space="0" w:color="auto"/>
        <w:right w:val="none" w:sz="0" w:space="0" w:color="auto"/>
      </w:divBdr>
    </w:div>
    <w:div w:id="1540775042">
      <w:bodyDiv w:val="1"/>
      <w:marLeft w:val="0"/>
      <w:marRight w:val="0"/>
      <w:marTop w:val="0"/>
      <w:marBottom w:val="0"/>
      <w:divBdr>
        <w:top w:val="none" w:sz="0" w:space="0" w:color="auto"/>
        <w:left w:val="none" w:sz="0" w:space="0" w:color="auto"/>
        <w:bottom w:val="none" w:sz="0" w:space="0" w:color="auto"/>
        <w:right w:val="none" w:sz="0" w:space="0" w:color="auto"/>
      </w:divBdr>
    </w:div>
    <w:div w:id="1584758521">
      <w:bodyDiv w:val="1"/>
      <w:marLeft w:val="0"/>
      <w:marRight w:val="0"/>
      <w:marTop w:val="0"/>
      <w:marBottom w:val="0"/>
      <w:divBdr>
        <w:top w:val="none" w:sz="0" w:space="0" w:color="auto"/>
        <w:left w:val="none" w:sz="0" w:space="0" w:color="auto"/>
        <w:bottom w:val="none" w:sz="0" w:space="0" w:color="auto"/>
        <w:right w:val="none" w:sz="0" w:space="0" w:color="auto"/>
      </w:divBdr>
    </w:div>
    <w:div w:id="1594822672">
      <w:bodyDiv w:val="1"/>
      <w:marLeft w:val="0"/>
      <w:marRight w:val="0"/>
      <w:marTop w:val="0"/>
      <w:marBottom w:val="0"/>
      <w:divBdr>
        <w:top w:val="none" w:sz="0" w:space="0" w:color="auto"/>
        <w:left w:val="none" w:sz="0" w:space="0" w:color="auto"/>
        <w:bottom w:val="none" w:sz="0" w:space="0" w:color="auto"/>
        <w:right w:val="none" w:sz="0" w:space="0" w:color="auto"/>
      </w:divBdr>
    </w:div>
    <w:div w:id="1606844047">
      <w:bodyDiv w:val="1"/>
      <w:marLeft w:val="0"/>
      <w:marRight w:val="0"/>
      <w:marTop w:val="0"/>
      <w:marBottom w:val="0"/>
      <w:divBdr>
        <w:top w:val="none" w:sz="0" w:space="0" w:color="auto"/>
        <w:left w:val="none" w:sz="0" w:space="0" w:color="auto"/>
        <w:bottom w:val="none" w:sz="0" w:space="0" w:color="auto"/>
        <w:right w:val="none" w:sz="0" w:space="0" w:color="auto"/>
      </w:divBdr>
    </w:div>
    <w:div w:id="1626892115">
      <w:bodyDiv w:val="1"/>
      <w:marLeft w:val="0"/>
      <w:marRight w:val="0"/>
      <w:marTop w:val="0"/>
      <w:marBottom w:val="0"/>
      <w:divBdr>
        <w:top w:val="none" w:sz="0" w:space="0" w:color="auto"/>
        <w:left w:val="none" w:sz="0" w:space="0" w:color="auto"/>
        <w:bottom w:val="none" w:sz="0" w:space="0" w:color="auto"/>
        <w:right w:val="none" w:sz="0" w:space="0" w:color="auto"/>
      </w:divBdr>
    </w:div>
    <w:div w:id="1632442580">
      <w:bodyDiv w:val="1"/>
      <w:marLeft w:val="0"/>
      <w:marRight w:val="0"/>
      <w:marTop w:val="0"/>
      <w:marBottom w:val="0"/>
      <w:divBdr>
        <w:top w:val="none" w:sz="0" w:space="0" w:color="auto"/>
        <w:left w:val="none" w:sz="0" w:space="0" w:color="auto"/>
        <w:bottom w:val="none" w:sz="0" w:space="0" w:color="auto"/>
        <w:right w:val="none" w:sz="0" w:space="0" w:color="auto"/>
      </w:divBdr>
    </w:div>
    <w:div w:id="1642690752">
      <w:bodyDiv w:val="1"/>
      <w:marLeft w:val="0"/>
      <w:marRight w:val="0"/>
      <w:marTop w:val="0"/>
      <w:marBottom w:val="0"/>
      <w:divBdr>
        <w:top w:val="none" w:sz="0" w:space="0" w:color="auto"/>
        <w:left w:val="none" w:sz="0" w:space="0" w:color="auto"/>
        <w:bottom w:val="none" w:sz="0" w:space="0" w:color="auto"/>
        <w:right w:val="none" w:sz="0" w:space="0" w:color="auto"/>
      </w:divBdr>
    </w:div>
    <w:div w:id="1777211868">
      <w:bodyDiv w:val="1"/>
      <w:marLeft w:val="0"/>
      <w:marRight w:val="0"/>
      <w:marTop w:val="0"/>
      <w:marBottom w:val="0"/>
      <w:divBdr>
        <w:top w:val="none" w:sz="0" w:space="0" w:color="auto"/>
        <w:left w:val="none" w:sz="0" w:space="0" w:color="auto"/>
        <w:bottom w:val="none" w:sz="0" w:space="0" w:color="auto"/>
        <w:right w:val="none" w:sz="0" w:space="0" w:color="auto"/>
      </w:divBdr>
    </w:div>
    <w:div w:id="1778869356">
      <w:bodyDiv w:val="1"/>
      <w:marLeft w:val="0"/>
      <w:marRight w:val="0"/>
      <w:marTop w:val="0"/>
      <w:marBottom w:val="0"/>
      <w:divBdr>
        <w:top w:val="none" w:sz="0" w:space="0" w:color="auto"/>
        <w:left w:val="none" w:sz="0" w:space="0" w:color="auto"/>
        <w:bottom w:val="none" w:sz="0" w:space="0" w:color="auto"/>
        <w:right w:val="none" w:sz="0" w:space="0" w:color="auto"/>
      </w:divBdr>
    </w:div>
    <w:div w:id="1787892157">
      <w:bodyDiv w:val="1"/>
      <w:marLeft w:val="0"/>
      <w:marRight w:val="0"/>
      <w:marTop w:val="0"/>
      <w:marBottom w:val="0"/>
      <w:divBdr>
        <w:top w:val="none" w:sz="0" w:space="0" w:color="auto"/>
        <w:left w:val="none" w:sz="0" w:space="0" w:color="auto"/>
        <w:bottom w:val="none" w:sz="0" w:space="0" w:color="auto"/>
        <w:right w:val="none" w:sz="0" w:space="0" w:color="auto"/>
      </w:divBdr>
    </w:div>
    <w:div w:id="1813214517">
      <w:bodyDiv w:val="1"/>
      <w:marLeft w:val="0"/>
      <w:marRight w:val="0"/>
      <w:marTop w:val="0"/>
      <w:marBottom w:val="0"/>
      <w:divBdr>
        <w:top w:val="none" w:sz="0" w:space="0" w:color="auto"/>
        <w:left w:val="none" w:sz="0" w:space="0" w:color="auto"/>
        <w:bottom w:val="none" w:sz="0" w:space="0" w:color="auto"/>
        <w:right w:val="none" w:sz="0" w:space="0" w:color="auto"/>
      </w:divBdr>
    </w:div>
    <w:div w:id="1872262371">
      <w:bodyDiv w:val="1"/>
      <w:marLeft w:val="0"/>
      <w:marRight w:val="0"/>
      <w:marTop w:val="0"/>
      <w:marBottom w:val="0"/>
      <w:divBdr>
        <w:top w:val="none" w:sz="0" w:space="0" w:color="auto"/>
        <w:left w:val="none" w:sz="0" w:space="0" w:color="auto"/>
        <w:bottom w:val="none" w:sz="0" w:space="0" w:color="auto"/>
        <w:right w:val="none" w:sz="0" w:space="0" w:color="auto"/>
      </w:divBdr>
    </w:div>
    <w:div w:id="1903825987">
      <w:bodyDiv w:val="1"/>
      <w:marLeft w:val="0"/>
      <w:marRight w:val="0"/>
      <w:marTop w:val="0"/>
      <w:marBottom w:val="0"/>
      <w:divBdr>
        <w:top w:val="none" w:sz="0" w:space="0" w:color="auto"/>
        <w:left w:val="none" w:sz="0" w:space="0" w:color="auto"/>
        <w:bottom w:val="none" w:sz="0" w:space="0" w:color="auto"/>
        <w:right w:val="none" w:sz="0" w:space="0" w:color="auto"/>
      </w:divBdr>
    </w:div>
    <w:div w:id="1956446718">
      <w:bodyDiv w:val="1"/>
      <w:marLeft w:val="0"/>
      <w:marRight w:val="0"/>
      <w:marTop w:val="0"/>
      <w:marBottom w:val="0"/>
      <w:divBdr>
        <w:top w:val="none" w:sz="0" w:space="0" w:color="auto"/>
        <w:left w:val="none" w:sz="0" w:space="0" w:color="auto"/>
        <w:bottom w:val="none" w:sz="0" w:space="0" w:color="auto"/>
        <w:right w:val="none" w:sz="0" w:space="0" w:color="auto"/>
      </w:divBdr>
    </w:div>
    <w:div w:id="1979919780">
      <w:bodyDiv w:val="1"/>
      <w:marLeft w:val="0"/>
      <w:marRight w:val="0"/>
      <w:marTop w:val="0"/>
      <w:marBottom w:val="0"/>
      <w:divBdr>
        <w:top w:val="none" w:sz="0" w:space="0" w:color="auto"/>
        <w:left w:val="none" w:sz="0" w:space="0" w:color="auto"/>
        <w:bottom w:val="none" w:sz="0" w:space="0" w:color="auto"/>
        <w:right w:val="none" w:sz="0" w:space="0" w:color="auto"/>
      </w:divBdr>
    </w:div>
    <w:div w:id="2031492628">
      <w:bodyDiv w:val="1"/>
      <w:marLeft w:val="0"/>
      <w:marRight w:val="0"/>
      <w:marTop w:val="0"/>
      <w:marBottom w:val="0"/>
      <w:divBdr>
        <w:top w:val="none" w:sz="0" w:space="0" w:color="auto"/>
        <w:left w:val="none" w:sz="0" w:space="0" w:color="auto"/>
        <w:bottom w:val="none" w:sz="0" w:space="0" w:color="auto"/>
        <w:right w:val="none" w:sz="0" w:space="0" w:color="auto"/>
      </w:divBdr>
    </w:div>
    <w:div w:id="2046521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package" Target="embeddings/Microsoft_Excel_Worksheet4.xlsx"/><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19.png"/><Relationship Id="rId42" Type="http://schemas.openxmlformats.org/officeDocument/2006/relationships/image" Target="media/image27.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Excel_Worksheet3.xlsx"/><Relationship Id="rId32" Type="http://schemas.openxmlformats.org/officeDocument/2006/relationships/package" Target="embeddings/Microsoft_Excel_Worksheet7.xlsx"/><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package" Target="embeddings/Microsoft_Excel_Worksheet5.xlsx"/><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17.emf"/><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Excel_Worksheet2.xlsx"/><Relationship Id="rId27" Type="http://schemas.openxmlformats.org/officeDocument/2006/relationships/image" Target="media/image15.emf"/><Relationship Id="rId30" Type="http://schemas.openxmlformats.org/officeDocument/2006/relationships/package" Target="embeddings/Microsoft_Excel_Worksheet6.xlsx"/><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Excel_Worksheet.xlsx"/><Relationship Id="rId25" Type="http://schemas.openxmlformats.org/officeDocument/2006/relationships/image" Target="media/image14.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package" Target="embeddings/Microsoft_Excel_Worksheet1.xlsx"/><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A6CE68A-872F-4891-8F09-59422FCD8F65}">
  <we:reference id="wa104381727" version="1.0.0.7" store="en-001" storeType="OMEX"/>
  <we:alternateReferences>
    <we:reference id="wa104381727" version="1.0.0.7"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C2D7BC-884A-F843-A1B6-1541EF121422}">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E6084-414A-4BB8-8CC4-46888DBD2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17903</Words>
  <Characters>102053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Pearson, Amanda</dc:creator>
  <cp:keywords/>
  <dc:description/>
  <cp:lastModifiedBy>Katerina Tkacova</cp:lastModifiedBy>
  <cp:revision>5</cp:revision>
  <dcterms:created xsi:type="dcterms:W3CDTF">2023-04-30T19:12:00Z</dcterms:created>
  <dcterms:modified xsi:type="dcterms:W3CDTF">2023-06-28T10:26:00Z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id="DT4yQ874"/&gt;&lt;style id="http://www.zotero.org/styles/ipsr-sage-harvardv2" hasBibliography="1" bibliographyStyleHasBeenSet="1"/&gt;&lt;prefs&gt;&lt;pref name="fieldType" value="Field"/&gt;&lt;/prefs&gt;&lt;/data&gt;</vt:lpwstr>
  </property>
</Properties>
</file>